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3F29E" w14:textId="07FC6FA3" w:rsidR="00C12655" w:rsidRPr="00B629FB" w:rsidRDefault="00B629FB" w:rsidP="003447FC">
      <w:pPr>
        <w:spacing w:after="160" w:line="480" w:lineRule="auto"/>
        <w:rPr>
          <w:rFonts w:ascii="Times New Roman" w:hAnsi="Times New Roman" w:cs="Times New Roman"/>
          <w:b/>
          <w:bCs/>
          <w:sz w:val="22"/>
        </w:rPr>
      </w:pPr>
      <w:commentRangeStart w:id="0"/>
      <w:commentRangeStart w:id="1"/>
      <w:r w:rsidRPr="00B629FB">
        <w:rPr>
          <w:rFonts w:ascii="Times New Roman" w:hAnsi="Times New Roman" w:cs="Times New Roman"/>
          <w:b/>
          <w:bCs/>
          <w:sz w:val="22"/>
        </w:rPr>
        <w:t xml:space="preserve">The </w:t>
      </w:r>
      <w:commentRangeEnd w:id="0"/>
      <w:r>
        <w:rPr>
          <w:rStyle w:val="CommentReference"/>
          <w:rFonts w:asciiTheme="minorHAnsi" w:hAnsiTheme="minorHAnsi"/>
        </w:rPr>
        <w:commentReference w:id="0"/>
      </w:r>
      <w:commentRangeEnd w:id="1"/>
      <w:r w:rsidR="00920971">
        <w:rPr>
          <w:rStyle w:val="CommentReference"/>
          <w:rFonts w:asciiTheme="minorHAnsi" w:hAnsiTheme="minorHAnsi"/>
        </w:rPr>
        <w:commentReference w:id="1"/>
      </w:r>
      <w:r w:rsidRPr="00B629FB">
        <w:rPr>
          <w:rFonts w:ascii="Times New Roman" w:hAnsi="Times New Roman" w:cs="Times New Roman"/>
          <w:b/>
          <w:bCs/>
          <w:sz w:val="22"/>
        </w:rPr>
        <w:t>littoral-limnetic axis of morphometric variation in fishes: dissolved organic carbon concentration produces unexpected patterns</w:t>
      </w:r>
    </w:p>
    <w:p w14:paraId="19CFC744" w14:textId="1A91EF7F" w:rsidR="00C12655" w:rsidRPr="00536666" w:rsidRDefault="00C12655" w:rsidP="00C12655">
      <w:pPr>
        <w:spacing w:after="160" w:line="480" w:lineRule="auto"/>
        <w:rPr>
          <w:rFonts w:ascii="Times New Roman" w:hAnsi="Times New Roman" w:cs="Times New Roman"/>
          <w:sz w:val="22"/>
        </w:rPr>
      </w:pPr>
      <w:commentRangeStart w:id="2"/>
      <w:r w:rsidRPr="00536666">
        <w:rPr>
          <w:rFonts w:ascii="Times New Roman" w:hAnsi="Times New Roman" w:cs="Times New Roman"/>
          <w:sz w:val="22"/>
        </w:rPr>
        <w:t>Chelsea Bishop</w:t>
      </w: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w:t>
      </w:r>
      <w:r w:rsidR="00B629FB">
        <w:rPr>
          <w:rFonts w:ascii="Times New Roman" w:hAnsi="Times New Roman" w:cs="Times New Roman"/>
          <w:sz w:val="22"/>
        </w:rPr>
        <w:t>Kaija Gahm</w:t>
      </w:r>
      <w:r w:rsidR="00B629FB" w:rsidRPr="00B629FB">
        <w:rPr>
          <w:rFonts w:ascii="Times New Roman" w:hAnsi="Times New Roman" w:cs="Times New Roman"/>
          <w:sz w:val="22"/>
          <w:vertAlign w:val="superscript"/>
        </w:rPr>
        <w:t>2</w:t>
      </w:r>
      <w:r w:rsidR="00B629FB">
        <w:rPr>
          <w:rFonts w:ascii="Times New Roman" w:hAnsi="Times New Roman" w:cs="Times New Roman"/>
          <w:sz w:val="22"/>
        </w:rPr>
        <w:t xml:space="preserve">, </w:t>
      </w:r>
      <w:r w:rsidR="00B629FB" w:rsidRPr="00536666">
        <w:rPr>
          <w:rFonts w:ascii="Times New Roman" w:hAnsi="Times New Roman" w:cs="Times New Roman"/>
          <w:sz w:val="22"/>
        </w:rPr>
        <w:t>Andrew P. Hendry</w:t>
      </w:r>
      <w:r w:rsidR="00B629FB" w:rsidRPr="00536666">
        <w:rPr>
          <w:rFonts w:ascii="Times New Roman" w:hAnsi="Times New Roman" w:cs="Times New Roman"/>
          <w:sz w:val="22"/>
          <w:vertAlign w:val="superscript"/>
        </w:rPr>
        <w:t>1</w:t>
      </w:r>
      <w:r w:rsidR="00B629FB" w:rsidRPr="00536666">
        <w:rPr>
          <w:rFonts w:ascii="Times New Roman" w:hAnsi="Times New Roman" w:cs="Times New Roman"/>
          <w:sz w:val="22"/>
        </w:rPr>
        <w:t>, Stuart E. Jones</w:t>
      </w:r>
      <w:r w:rsidR="00B629FB">
        <w:rPr>
          <w:rFonts w:ascii="Times New Roman" w:hAnsi="Times New Roman" w:cs="Times New Roman"/>
          <w:sz w:val="22"/>
          <w:vertAlign w:val="superscript"/>
        </w:rPr>
        <w:t>3</w:t>
      </w:r>
      <w:r w:rsidR="00B629FB" w:rsidRPr="00536666">
        <w:rPr>
          <w:rFonts w:ascii="Times New Roman" w:hAnsi="Times New Roman" w:cs="Times New Roman"/>
          <w:sz w:val="22"/>
        </w:rPr>
        <w:t xml:space="preserve">, </w:t>
      </w:r>
      <w:proofErr w:type="spellStart"/>
      <w:r w:rsidRPr="00536666">
        <w:rPr>
          <w:rFonts w:ascii="Times New Roman" w:hAnsi="Times New Roman" w:cs="Times New Roman"/>
          <w:sz w:val="22"/>
        </w:rPr>
        <w:t>Madlen</w:t>
      </w:r>
      <w:proofErr w:type="spellEnd"/>
      <w:r w:rsidRPr="00536666">
        <w:rPr>
          <w:rFonts w:ascii="Times New Roman" w:hAnsi="Times New Roman" w:cs="Times New Roman"/>
          <w:sz w:val="22"/>
        </w:rPr>
        <w:t xml:space="preserve"> Stange</w:t>
      </w:r>
      <w:r w:rsidRPr="00536666">
        <w:rPr>
          <w:rFonts w:ascii="Times New Roman" w:hAnsi="Times New Roman" w:cs="Times New Roman"/>
          <w:sz w:val="22"/>
          <w:vertAlign w:val="superscript"/>
        </w:rPr>
        <w:t>1</w:t>
      </w:r>
      <w:r w:rsidRPr="00536666">
        <w:rPr>
          <w:rFonts w:ascii="Times New Roman" w:hAnsi="Times New Roman" w:cs="Times New Roman"/>
          <w:sz w:val="22"/>
        </w:rPr>
        <w:t>, and Christopher T. Solomon</w:t>
      </w:r>
      <w:r w:rsidR="00B629FB">
        <w:rPr>
          <w:rFonts w:ascii="Times New Roman" w:hAnsi="Times New Roman" w:cs="Times New Roman"/>
          <w:sz w:val="22"/>
          <w:vertAlign w:val="superscript"/>
        </w:rPr>
        <w:t>2</w:t>
      </w:r>
      <w:commentRangeEnd w:id="2"/>
      <w:r w:rsidR="00C06175">
        <w:rPr>
          <w:rStyle w:val="CommentReference"/>
          <w:rFonts w:asciiTheme="minorHAnsi" w:hAnsiTheme="minorHAnsi"/>
        </w:rPr>
        <w:commentReference w:id="2"/>
      </w:r>
    </w:p>
    <w:p w14:paraId="26AE9093" w14:textId="77777777" w:rsidR="00C12655" w:rsidRPr="00536666" w:rsidRDefault="00C12655" w:rsidP="003447FC">
      <w:pPr>
        <w:spacing w:after="160" w:line="480" w:lineRule="auto"/>
        <w:rPr>
          <w:rFonts w:ascii="Times New Roman" w:hAnsi="Times New Roman" w:cs="Times New Roman"/>
          <w:sz w:val="22"/>
        </w:rPr>
      </w:pPr>
    </w:p>
    <w:p w14:paraId="2E0705DF" w14:textId="6F43CED8" w:rsidR="00C12655" w:rsidRPr="00536666" w:rsidRDefault="00C12655" w:rsidP="003447FC">
      <w:pPr>
        <w:spacing w:after="160" w:line="480" w:lineRule="auto"/>
        <w:rPr>
          <w:rFonts w:ascii="Times New Roman" w:hAnsi="Times New Roman" w:cs="Times New Roman"/>
          <w:sz w:val="22"/>
        </w:rPr>
      </w:pPr>
      <w:r w:rsidRPr="00536666">
        <w:rPr>
          <w:rFonts w:ascii="Times New Roman" w:hAnsi="Times New Roman" w:cs="Times New Roman"/>
          <w:sz w:val="22"/>
          <w:vertAlign w:val="superscript"/>
        </w:rPr>
        <w:t>1</w:t>
      </w:r>
      <w:r w:rsidRPr="00536666">
        <w:rPr>
          <w:rFonts w:ascii="Times New Roman" w:hAnsi="Times New Roman" w:cs="Times New Roman"/>
          <w:sz w:val="22"/>
        </w:rPr>
        <w:t xml:space="preserve"> Dept. of Biology, McGill University, Montréal, QC, Canada</w:t>
      </w:r>
    </w:p>
    <w:p w14:paraId="02EB3456" w14:textId="4B96D186" w:rsidR="00B629FB" w:rsidRPr="00536666" w:rsidRDefault="00B629FB" w:rsidP="00B629FB">
      <w:pPr>
        <w:spacing w:after="160" w:line="480" w:lineRule="auto"/>
        <w:rPr>
          <w:rFonts w:ascii="Times New Roman" w:hAnsi="Times New Roman" w:cs="Times New Roman"/>
          <w:sz w:val="22"/>
        </w:rPr>
      </w:pPr>
      <w:r>
        <w:rPr>
          <w:rFonts w:ascii="Times New Roman" w:hAnsi="Times New Roman" w:cs="Times New Roman"/>
          <w:sz w:val="22"/>
          <w:vertAlign w:val="superscript"/>
        </w:rPr>
        <w:t>2</w:t>
      </w:r>
      <w:r w:rsidRPr="00536666">
        <w:rPr>
          <w:rFonts w:ascii="Times New Roman" w:hAnsi="Times New Roman" w:cs="Times New Roman"/>
          <w:sz w:val="22"/>
        </w:rPr>
        <w:t xml:space="preserve"> Cary Institute of Ecosystem Studies, Millbrook, NY, USA</w:t>
      </w:r>
    </w:p>
    <w:p w14:paraId="63D2AC3F" w14:textId="189CC4A6" w:rsidR="00C12655" w:rsidRPr="00536666" w:rsidRDefault="00B629FB" w:rsidP="00C12655">
      <w:pPr>
        <w:spacing w:after="160" w:line="480" w:lineRule="auto"/>
        <w:rPr>
          <w:rFonts w:ascii="Times New Roman" w:hAnsi="Times New Roman" w:cs="Times New Roman"/>
          <w:sz w:val="22"/>
        </w:rPr>
      </w:pPr>
      <w:r>
        <w:rPr>
          <w:rFonts w:ascii="Times New Roman" w:hAnsi="Times New Roman" w:cs="Times New Roman"/>
          <w:sz w:val="22"/>
          <w:vertAlign w:val="superscript"/>
        </w:rPr>
        <w:t>3</w:t>
      </w:r>
      <w:r w:rsidR="00C12655" w:rsidRPr="00536666">
        <w:rPr>
          <w:rFonts w:ascii="Times New Roman" w:hAnsi="Times New Roman" w:cs="Times New Roman"/>
          <w:sz w:val="22"/>
        </w:rPr>
        <w:t xml:space="preserve"> Dept. of Biological Sciences, University of Notre Dame, Notre Dame, IN, USA</w:t>
      </w:r>
    </w:p>
    <w:p w14:paraId="66ED3298" w14:textId="4500AB5F" w:rsidR="00051AB1" w:rsidRPr="00443A8C" w:rsidRDefault="00C12655" w:rsidP="002A2C6B">
      <w:pPr>
        <w:spacing w:after="160" w:line="259" w:lineRule="auto"/>
        <w:rPr>
          <w:rFonts w:ascii="Times New Roman" w:hAnsi="Times New Roman" w:cs="Times New Roman"/>
          <w:sz w:val="22"/>
        </w:rPr>
      </w:pPr>
      <w:r w:rsidRPr="00536666">
        <w:rPr>
          <w:rFonts w:ascii="Times New Roman" w:hAnsi="Times New Roman" w:cs="Times New Roman"/>
          <w:sz w:val="22"/>
        </w:rPr>
        <w:br w:type="page"/>
      </w:r>
      <w:r w:rsidR="00536666" w:rsidRPr="00536666">
        <w:rPr>
          <w:rFonts w:ascii="Times New Roman" w:hAnsi="Times New Roman" w:cs="Times New Roman"/>
          <w:b/>
          <w:bCs/>
          <w:sz w:val="22"/>
        </w:rPr>
        <w:lastRenderedPageBreak/>
        <w:t>Abstract</w:t>
      </w:r>
    </w:p>
    <w:p w14:paraId="7EAD589A" w14:textId="0EEFE4D5" w:rsidR="00051AB1" w:rsidRPr="00536666" w:rsidRDefault="00683CC2" w:rsidP="007425A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Inter- and intra-population polymorphisms in </w:t>
      </w:r>
      <w:r w:rsidR="008B7F33" w:rsidRPr="00536666">
        <w:rPr>
          <w:rFonts w:ascii="Times New Roman" w:hAnsi="Times New Roman" w:cs="Times New Roman"/>
          <w:sz w:val="22"/>
        </w:rPr>
        <w:t>traits related to foraging and locomotion</w:t>
      </w:r>
      <w:r w:rsidR="00257D20" w:rsidRPr="00536666">
        <w:rPr>
          <w:rFonts w:ascii="Times New Roman" w:hAnsi="Times New Roman" w:cs="Times New Roman"/>
          <w:sz w:val="22"/>
        </w:rPr>
        <w:t xml:space="preserve"> in benthic and pelagic habitats have been</w:t>
      </w:r>
      <w:r w:rsidR="008B7F33" w:rsidRPr="00536666">
        <w:rPr>
          <w:rFonts w:ascii="Times New Roman" w:hAnsi="Times New Roman" w:cs="Times New Roman"/>
          <w:sz w:val="22"/>
        </w:rPr>
        <w:t xml:space="preserve"> observed in many fishes</w:t>
      </w:r>
      <w:r w:rsidR="00257D20" w:rsidRPr="00536666">
        <w:rPr>
          <w:rFonts w:ascii="Times New Roman" w:hAnsi="Times New Roman" w:cs="Times New Roman"/>
          <w:sz w:val="22"/>
        </w:rPr>
        <w:t xml:space="preserve">. </w:t>
      </w:r>
      <w:r w:rsidR="00D76253">
        <w:rPr>
          <w:rFonts w:ascii="Times New Roman" w:hAnsi="Times New Roman" w:cs="Times New Roman"/>
          <w:sz w:val="22"/>
        </w:rPr>
        <w:t>B</w:t>
      </w:r>
      <w:r w:rsidR="00875BE2" w:rsidRPr="00536666">
        <w:rPr>
          <w:rFonts w:ascii="Times New Roman" w:hAnsi="Times New Roman" w:cs="Times New Roman"/>
          <w:sz w:val="22"/>
        </w:rPr>
        <w:t>enthic and pelagic food chain</w:t>
      </w:r>
      <w:r w:rsidR="00D76253">
        <w:rPr>
          <w:rFonts w:ascii="Times New Roman" w:hAnsi="Times New Roman" w:cs="Times New Roman"/>
          <w:sz w:val="22"/>
        </w:rPr>
        <w:t xml:space="preserve"> productivity </w:t>
      </w:r>
      <w:r w:rsidR="00875BE2" w:rsidRPr="00536666">
        <w:rPr>
          <w:rFonts w:ascii="Times New Roman" w:hAnsi="Times New Roman" w:cs="Times New Roman"/>
          <w:sz w:val="22"/>
        </w:rPr>
        <w:t xml:space="preserve">in lakes is strongly </w:t>
      </w:r>
      <w:r w:rsidR="00FE27E9" w:rsidRPr="00536666">
        <w:rPr>
          <w:rFonts w:ascii="Times New Roman" w:hAnsi="Times New Roman" w:cs="Times New Roman"/>
          <w:sz w:val="22"/>
        </w:rPr>
        <w:t xml:space="preserve">influenced by the concentration of dissolved organic carbon (DOC) in the water, suggesting that DOC might impose </w:t>
      </w:r>
      <w:r w:rsidR="001F16A9" w:rsidRPr="00536666">
        <w:rPr>
          <w:rFonts w:ascii="Times New Roman" w:hAnsi="Times New Roman" w:cs="Times New Roman"/>
          <w:sz w:val="22"/>
        </w:rPr>
        <w:t xml:space="preserve">selection on these traits and lead to </w:t>
      </w:r>
      <w:r w:rsidR="00097EE9" w:rsidRPr="00536666">
        <w:rPr>
          <w:rFonts w:ascii="Times New Roman" w:hAnsi="Times New Roman" w:cs="Times New Roman"/>
          <w:sz w:val="22"/>
        </w:rPr>
        <w:t xml:space="preserve">classic benthic-foraging “littoral” forms at low DOC concentrations and pelagic-foraging “limnetic” forms at high DOC concentrations. We tested this hypothesis </w:t>
      </w:r>
      <w:r w:rsidR="00890628" w:rsidRPr="00536666">
        <w:rPr>
          <w:rFonts w:ascii="Times New Roman" w:hAnsi="Times New Roman" w:cs="Times New Roman"/>
          <w:sz w:val="22"/>
        </w:rPr>
        <w:t>via geometric morphometric and meristic analys</w:t>
      </w:r>
      <w:r w:rsidR="00D76253">
        <w:rPr>
          <w:rFonts w:ascii="Times New Roman" w:hAnsi="Times New Roman" w:cs="Times New Roman"/>
          <w:sz w:val="22"/>
        </w:rPr>
        <w:t>e</w:t>
      </w:r>
      <w:r w:rsidR="00890628" w:rsidRPr="00536666">
        <w:rPr>
          <w:rFonts w:ascii="Times New Roman" w:hAnsi="Times New Roman" w:cs="Times New Roman"/>
          <w:sz w:val="22"/>
        </w:rPr>
        <w:t xml:space="preserve">s </w:t>
      </w:r>
      <w:r w:rsidR="00C76F79" w:rsidRPr="00536666">
        <w:rPr>
          <w:rFonts w:ascii="Times New Roman" w:hAnsi="Times New Roman" w:cs="Times New Roman"/>
          <w:sz w:val="22"/>
        </w:rPr>
        <w:t>of Bluegill sunfish (</w:t>
      </w:r>
      <w:r w:rsidR="00C76F79" w:rsidRPr="00536666">
        <w:rPr>
          <w:rFonts w:ascii="Times New Roman" w:hAnsi="Times New Roman" w:cs="Times New Roman"/>
          <w:i/>
          <w:iCs/>
          <w:sz w:val="22"/>
        </w:rPr>
        <w:t>Lepomis macrochirus</w:t>
      </w:r>
      <w:r w:rsidR="00FD650A" w:rsidRPr="00536666">
        <w:rPr>
          <w:rFonts w:ascii="Times New Roman" w:hAnsi="Times New Roman" w:cs="Times New Roman"/>
          <w:sz w:val="22"/>
        </w:rPr>
        <w:t>, Centrarchidae</w:t>
      </w:r>
      <w:r w:rsidR="00C76F79" w:rsidRPr="00536666">
        <w:rPr>
          <w:rFonts w:ascii="Times New Roman" w:hAnsi="Times New Roman" w:cs="Times New Roman"/>
          <w:sz w:val="22"/>
        </w:rPr>
        <w:t xml:space="preserve">) </w:t>
      </w:r>
      <w:r w:rsidR="00FD650A" w:rsidRPr="00536666">
        <w:rPr>
          <w:rFonts w:ascii="Times New Roman" w:hAnsi="Times New Roman" w:cs="Times New Roman"/>
          <w:sz w:val="22"/>
        </w:rPr>
        <w:t xml:space="preserve">from fourteen lakes </w:t>
      </w:r>
      <w:r w:rsidR="00891855" w:rsidRPr="00536666">
        <w:rPr>
          <w:rFonts w:ascii="Times New Roman" w:hAnsi="Times New Roman" w:cs="Times New Roman"/>
          <w:sz w:val="22"/>
        </w:rPr>
        <w:t>with DOC concentrations ranging from 4 to 24 mg L</w:t>
      </w:r>
      <w:r w:rsidR="00891855" w:rsidRPr="00536666">
        <w:rPr>
          <w:rFonts w:ascii="Times New Roman" w:hAnsi="Times New Roman" w:cs="Times New Roman"/>
          <w:sz w:val="22"/>
          <w:vertAlign w:val="superscript"/>
        </w:rPr>
        <w:t>-1</w:t>
      </w:r>
      <w:r w:rsidR="00891855" w:rsidRPr="00536666">
        <w:rPr>
          <w:rFonts w:ascii="Times New Roman" w:hAnsi="Times New Roman" w:cs="Times New Roman"/>
          <w:sz w:val="22"/>
        </w:rPr>
        <w:t>.</w:t>
      </w:r>
      <w:r w:rsidR="00FE27E9" w:rsidRPr="00536666">
        <w:rPr>
          <w:rFonts w:ascii="Times New Roman" w:hAnsi="Times New Roman" w:cs="Times New Roman"/>
          <w:sz w:val="22"/>
        </w:rPr>
        <w:t xml:space="preserve"> </w:t>
      </w:r>
      <w:r w:rsidR="00674B66" w:rsidRPr="00536666">
        <w:rPr>
          <w:rFonts w:ascii="Times New Roman" w:hAnsi="Times New Roman" w:cs="Times New Roman"/>
          <w:sz w:val="22"/>
        </w:rPr>
        <w:t>These lakes</w:t>
      </w:r>
      <w:ins w:id="3" w:author="Chelsea Elizabeth Bishop" w:date="2021-05-23T14:13:00Z">
        <w:r w:rsidR="00301D6F">
          <w:rPr>
            <w:rFonts w:ascii="Times New Roman" w:hAnsi="Times New Roman" w:cs="Times New Roman"/>
            <w:sz w:val="22"/>
          </w:rPr>
          <w:t>,</w:t>
        </w:r>
      </w:ins>
      <w:del w:id="4" w:author="Chelsea Elizabeth Bishop" w:date="2021-05-23T14:13:00Z">
        <w:r w:rsidR="00674B66" w:rsidRPr="00536666" w:rsidDel="00301D6F">
          <w:rPr>
            <w:rFonts w:ascii="Times New Roman" w:hAnsi="Times New Roman" w:cs="Times New Roman"/>
            <w:sz w:val="22"/>
          </w:rPr>
          <w:delText xml:space="preserve"> were</w:delText>
        </w:r>
      </w:del>
      <w:r w:rsidR="00674B66" w:rsidRPr="00536666">
        <w:rPr>
          <w:rFonts w:ascii="Times New Roman" w:hAnsi="Times New Roman" w:cs="Times New Roman"/>
          <w:sz w:val="22"/>
        </w:rPr>
        <w:t xml:space="preserve"> located in close proximity to each other</w:t>
      </w:r>
      <w:r w:rsidR="00536E4C">
        <w:rPr>
          <w:rFonts w:ascii="Times New Roman" w:hAnsi="Times New Roman" w:cs="Times New Roman"/>
          <w:sz w:val="22"/>
        </w:rPr>
        <w:t xml:space="preserve">, </w:t>
      </w:r>
      <w:r w:rsidR="0023712B" w:rsidRPr="00536666">
        <w:rPr>
          <w:rFonts w:ascii="Times New Roman" w:hAnsi="Times New Roman" w:cs="Times New Roman"/>
          <w:sz w:val="22"/>
        </w:rPr>
        <w:t>straddl</w:t>
      </w:r>
      <w:ins w:id="5" w:author="Chelsea Elizabeth Bishop" w:date="2021-05-23T14:13:00Z">
        <w:r w:rsidR="00301D6F">
          <w:rPr>
            <w:rFonts w:ascii="Times New Roman" w:hAnsi="Times New Roman" w:cs="Times New Roman"/>
            <w:sz w:val="22"/>
          </w:rPr>
          <w:t>e</w:t>
        </w:r>
      </w:ins>
      <w:del w:id="6" w:author="Chelsea Elizabeth Bishop" w:date="2021-05-23T14:13:00Z">
        <w:r w:rsidR="0023712B" w:rsidRPr="00536666" w:rsidDel="00301D6F">
          <w:rPr>
            <w:rFonts w:ascii="Times New Roman" w:hAnsi="Times New Roman" w:cs="Times New Roman"/>
            <w:sz w:val="22"/>
          </w:rPr>
          <w:delText>ing</w:delText>
        </w:r>
      </w:del>
      <w:r w:rsidR="0023712B" w:rsidRPr="00536666">
        <w:rPr>
          <w:rFonts w:ascii="Times New Roman" w:hAnsi="Times New Roman" w:cs="Times New Roman"/>
          <w:sz w:val="22"/>
        </w:rPr>
        <w:t xml:space="preserve"> the drainage divide between the Mississippi River and Laurentian Great Lakes </w:t>
      </w:r>
      <w:ins w:id="7" w:author="Chelsea Elizabeth Bishop" w:date="2021-05-23T14:15:00Z">
        <w:r w:rsidR="00301D6F">
          <w:rPr>
            <w:rFonts w:ascii="Times New Roman" w:hAnsi="Times New Roman" w:cs="Times New Roman"/>
            <w:sz w:val="22"/>
          </w:rPr>
          <w:t>basins</w:t>
        </w:r>
      </w:ins>
      <w:del w:id="8" w:author="Chelsea Elizabeth Bishop" w:date="2021-05-23T14:15:00Z">
        <w:r w:rsidR="0023712B" w:rsidRPr="00536666" w:rsidDel="00301D6F">
          <w:rPr>
            <w:rFonts w:ascii="Times New Roman" w:hAnsi="Times New Roman" w:cs="Times New Roman"/>
            <w:sz w:val="22"/>
          </w:rPr>
          <w:delText>watersheds</w:delText>
        </w:r>
      </w:del>
      <w:r w:rsidR="00536E4C">
        <w:rPr>
          <w:rFonts w:ascii="Times New Roman" w:hAnsi="Times New Roman" w:cs="Times New Roman"/>
          <w:sz w:val="22"/>
        </w:rPr>
        <w:t xml:space="preserve"> in northern Wisconsin, USA</w:t>
      </w:r>
      <w:r w:rsidR="0023712B" w:rsidRPr="00536666">
        <w:rPr>
          <w:rFonts w:ascii="Times New Roman" w:hAnsi="Times New Roman" w:cs="Times New Roman"/>
          <w:sz w:val="22"/>
        </w:rPr>
        <w:t xml:space="preserve">. </w:t>
      </w:r>
      <w:r w:rsidR="003C5D8A">
        <w:rPr>
          <w:rFonts w:ascii="Times New Roman" w:hAnsi="Times New Roman" w:cs="Times New Roman"/>
          <w:sz w:val="22"/>
        </w:rPr>
        <w:t xml:space="preserve">Bluegill morphometry was significantly </w:t>
      </w:r>
      <w:r w:rsidR="00475A94">
        <w:rPr>
          <w:rFonts w:ascii="Times New Roman" w:hAnsi="Times New Roman" w:cs="Times New Roman"/>
          <w:sz w:val="22"/>
        </w:rPr>
        <w:t xml:space="preserve">and consistently </w:t>
      </w:r>
      <w:r w:rsidR="003C5D8A">
        <w:rPr>
          <w:rFonts w:ascii="Times New Roman" w:hAnsi="Times New Roman" w:cs="Times New Roman"/>
          <w:sz w:val="22"/>
        </w:rPr>
        <w:t xml:space="preserve">related to lake DOC concentration in both </w:t>
      </w:r>
      <w:r w:rsidR="00A3385B">
        <w:rPr>
          <w:rFonts w:ascii="Times New Roman" w:hAnsi="Times New Roman" w:cs="Times New Roman"/>
          <w:sz w:val="22"/>
        </w:rPr>
        <w:t>drainage basins</w:t>
      </w:r>
      <w:r w:rsidR="00475A94">
        <w:rPr>
          <w:rFonts w:ascii="Times New Roman" w:hAnsi="Times New Roman" w:cs="Times New Roman"/>
          <w:sz w:val="22"/>
        </w:rPr>
        <w:t>,</w:t>
      </w:r>
      <w:r w:rsidR="004B4DDF">
        <w:rPr>
          <w:rFonts w:ascii="Times New Roman" w:hAnsi="Times New Roman" w:cs="Times New Roman"/>
          <w:sz w:val="22"/>
        </w:rPr>
        <w:t xml:space="preserve"> despite </w:t>
      </w:r>
      <w:r w:rsidR="00475A94">
        <w:rPr>
          <w:rFonts w:ascii="Times New Roman" w:hAnsi="Times New Roman" w:cs="Times New Roman"/>
          <w:sz w:val="22"/>
        </w:rPr>
        <w:t>differences in</w:t>
      </w:r>
      <w:ins w:id="9" w:author="Chelsea Elizabeth Bishop" w:date="2021-05-23T14:17:00Z">
        <w:r w:rsidR="00301D6F">
          <w:rPr>
            <w:rFonts w:ascii="Times New Roman" w:hAnsi="Times New Roman" w:cs="Times New Roman"/>
            <w:sz w:val="22"/>
          </w:rPr>
          <w:t xml:space="preserve"> fish</w:t>
        </w:r>
      </w:ins>
      <w:r w:rsidR="00475A94">
        <w:rPr>
          <w:rFonts w:ascii="Times New Roman" w:hAnsi="Times New Roman" w:cs="Times New Roman"/>
          <w:sz w:val="22"/>
        </w:rPr>
        <w:t xml:space="preserve"> morphometry </w:t>
      </w:r>
      <w:ins w:id="10" w:author="Chelsea Elizabeth Bishop" w:date="2021-05-23T14:24:00Z">
        <w:r w:rsidR="005A6020">
          <w:rPr>
            <w:rFonts w:ascii="Times New Roman" w:hAnsi="Times New Roman" w:cs="Times New Roman"/>
            <w:sz w:val="22"/>
          </w:rPr>
          <w:t xml:space="preserve">observed </w:t>
        </w:r>
      </w:ins>
      <w:r w:rsidR="00475A94">
        <w:rPr>
          <w:rFonts w:ascii="Times New Roman" w:hAnsi="Times New Roman" w:cs="Times New Roman"/>
          <w:sz w:val="22"/>
        </w:rPr>
        <w:t xml:space="preserve">between </w:t>
      </w:r>
      <w:ins w:id="11" w:author="Chelsea Elizabeth Bishop" w:date="2021-05-23T14:16:00Z">
        <w:r w:rsidR="00301D6F">
          <w:rPr>
            <w:rFonts w:ascii="Times New Roman" w:hAnsi="Times New Roman" w:cs="Times New Roman"/>
            <w:sz w:val="22"/>
          </w:rPr>
          <w:t>them</w:t>
        </w:r>
      </w:ins>
      <w:del w:id="12" w:author="Chelsea Elizabeth Bishop" w:date="2021-05-23T14:16:00Z">
        <w:r w:rsidR="00475A94" w:rsidDel="00301D6F">
          <w:rPr>
            <w:rFonts w:ascii="Times New Roman" w:hAnsi="Times New Roman" w:cs="Times New Roman"/>
            <w:sz w:val="22"/>
          </w:rPr>
          <w:delText>basins</w:delText>
        </w:r>
      </w:del>
      <w:ins w:id="13" w:author="Chelsea Elizabeth Bishop" w:date="2021-05-23T14:17:00Z">
        <w:r w:rsidR="00301D6F">
          <w:rPr>
            <w:rFonts w:ascii="Times New Roman" w:hAnsi="Times New Roman" w:cs="Times New Roman"/>
            <w:sz w:val="22"/>
          </w:rPr>
          <w:t>. Individuals</w:t>
        </w:r>
      </w:ins>
      <w:ins w:id="14" w:author="Chelsea Elizabeth Bishop" w:date="2021-05-23T14:18:00Z">
        <w:r w:rsidR="00301D6F">
          <w:rPr>
            <w:rFonts w:ascii="Times New Roman" w:hAnsi="Times New Roman" w:cs="Times New Roman"/>
            <w:sz w:val="22"/>
          </w:rPr>
          <w:t xml:space="preserve"> </w:t>
        </w:r>
      </w:ins>
      <w:del w:id="15" w:author="Chelsea Elizabeth Bishop" w:date="2021-05-23T14:17:00Z">
        <w:r w:rsidR="004A441E" w:rsidDel="00301D6F">
          <w:rPr>
            <w:rFonts w:ascii="Times New Roman" w:hAnsi="Times New Roman" w:cs="Times New Roman"/>
            <w:sz w:val="22"/>
          </w:rPr>
          <w:delText>,</w:delText>
        </w:r>
      </w:del>
      <w:del w:id="16" w:author="Chelsea Elizabeth Bishop" w:date="2021-05-23T14:24:00Z">
        <w:r w:rsidR="004A441E" w:rsidDel="005A6020">
          <w:rPr>
            <w:rFonts w:ascii="Times New Roman" w:hAnsi="Times New Roman" w:cs="Times New Roman"/>
            <w:sz w:val="22"/>
          </w:rPr>
          <w:delText xml:space="preserve"> </w:delText>
        </w:r>
      </w:del>
      <w:r w:rsidR="004A441E">
        <w:rPr>
          <w:rFonts w:ascii="Times New Roman" w:hAnsi="Times New Roman" w:cs="Times New Roman"/>
          <w:sz w:val="22"/>
        </w:rPr>
        <w:t xml:space="preserve">with </w:t>
      </w:r>
      <w:r w:rsidR="00C957DB">
        <w:rPr>
          <w:rFonts w:ascii="Times New Roman" w:hAnsi="Times New Roman" w:cs="Times New Roman"/>
          <w:sz w:val="22"/>
        </w:rPr>
        <w:t xml:space="preserve">deeper bodies, shorter and smaller heads, </w:t>
      </w:r>
      <w:r w:rsidR="00F51F4B">
        <w:rPr>
          <w:rFonts w:ascii="Times New Roman" w:hAnsi="Times New Roman" w:cs="Times New Roman"/>
          <w:sz w:val="22"/>
        </w:rPr>
        <w:t>more anterior pectoral fin insertions, a</w:t>
      </w:r>
      <w:ins w:id="17" w:author="Chelsea Elizabeth Bishop" w:date="2021-05-23T14:25:00Z">
        <w:r w:rsidR="005A6020">
          <w:rPr>
            <w:rFonts w:ascii="Times New Roman" w:hAnsi="Times New Roman" w:cs="Times New Roman"/>
            <w:sz w:val="22"/>
          </w:rPr>
          <w:t xml:space="preserve">mong other differences, </w:t>
        </w:r>
      </w:ins>
      <w:ins w:id="18" w:author="Chelsea Elizabeth Bishop" w:date="2021-05-23T14:27:00Z">
        <w:r w:rsidR="005A6020">
          <w:rPr>
            <w:rFonts w:ascii="Times New Roman" w:hAnsi="Times New Roman" w:cs="Times New Roman"/>
            <w:sz w:val="22"/>
          </w:rPr>
          <w:t xml:space="preserve">derived from </w:t>
        </w:r>
      </w:ins>
      <w:del w:id="19" w:author="Chelsea Elizabeth Bishop" w:date="2021-05-23T14:24:00Z">
        <w:r w:rsidR="00F51F4B" w:rsidDel="005A6020">
          <w:rPr>
            <w:rFonts w:ascii="Times New Roman" w:hAnsi="Times New Roman" w:cs="Times New Roman"/>
            <w:sz w:val="22"/>
          </w:rPr>
          <w:delText xml:space="preserve">nd other differences </w:delText>
        </w:r>
      </w:del>
      <w:del w:id="20" w:author="Chelsea Elizabeth Bishop" w:date="2021-05-23T14:28:00Z">
        <w:r w:rsidR="00F51F4B" w:rsidDel="005A6020">
          <w:rPr>
            <w:rFonts w:ascii="Times New Roman" w:hAnsi="Times New Roman" w:cs="Times New Roman"/>
            <w:sz w:val="22"/>
          </w:rPr>
          <w:delText xml:space="preserve">in </w:delText>
        </w:r>
      </w:del>
      <w:r w:rsidR="00F51F4B">
        <w:rPr>
          <w:rFonts w:ascii="Times New Roman" w:hAnsi="Times New Roman" w:cs="Times New Roman"/>
          <w:sz w:val="22"/>
        </w:rPr>
        <w:t>higher DOC lakes</w:t>
      </w:r>
      <w:r w:rsidR="00475A94">
        <w:rPr>
          <w:rFonts w:ascii="Times New Roman" w:hAnsi="Times New Roman" w:cs="Times New Roman"/>
          <w:sz w:val="22"/>
        </w:rPr>
        <w:t xml:space="preserve">. </w:t>
      </w:r>
      <w:r w:rsidR="006F4654">
        <w:rPr>
          <w:rFonts w:ascii="Times New Roman" w:hAnsi="Times New Roman" w:cs="Times New Roman"/>
          <w:sz w:val="22"/>
        </w:rPr>
        <w:t xml:space="preserve">Gill raker length and (in </w:t>
      </w:r>
      <w:r w:rsidR="0037668C">
        <w:rPr>
          <w:rFonts w:ascii="Times New Roman" w:hAnsi="Times New Roman" w:cs="Times New Roman"/>
          <w:sz w:val="22"/>
        </w:rPr>
        <w:t xml:space="preserve">the Great Lakes basin) inter-raker spacing were positively related to DOC concentration, </w:t>
      </w:r>
      <w:r w:rsidR="00F52749">
        <w:rPr>
          <w:rFonts w:ascii="Times New Roman" w:hAnsi="Times New Roman" w:cs="Times New Roman"/>
          <w:sz w:val="22"/>
        </w:rPr>
        <w:t xml:space="preserve">but there was no relationship between DOC and gill raker number, eye width, </w:t>
      </w:r>
      <w:r w:rsidR="007425AC">
        <w:rPr>
          <w:rFonts w:ascii="Times New Roman" w:hAnsi="Times New Roman" w:cs="Times New Roman"/>
          <w:sz w:val="22"/>
        </w:rPr>
        <w:t xml:space="preserve">pectoral fin dimensions, or pectoral fin insertion angle in univariate analyses. </w:t>
      </w:r>
      <w:r w:rsidR="006C49A6" w:rsidRPr="00536666">
        <w:rPr>
          <w:rFonts w:ascii="Times New Roman" w:hAnsi="Times New Roman" w:cs="Times New Roman"/>
          <w:sz w:val="22"/>
        </w:rPr>
        <w:t xml:space="preserve">While </w:t>
      </w:r>
      <w:r w:rsidR="007425AC">
        <w:rPr>
          <w:rFonts w:ascii="Times New Roman" w:hAnsi="Times New Roman" w:cs="Times New Roman"/>
          <w:sz w:val="22"/>
        </w:rPr>
        <w:t>some</w:t>
      </w:r>
      <w:r w:rsidR="006C49A6" w:rsidRPr="00536666">
        <w:rPr>
          <w:rFonts w:ascii="Times New Roman" w:hAnsi="Times New Roman" w:cs="Times New Roman"/>
          <w:sz w:val="22"/>
        </w:rPr>
        <w:t xml:space="preserve"> traits were significantly related to DOC concentration, </w:t>
      </w:r>
      <w:r w:rsidR="001940BD" w:rsidRPr="00536666">
        <w:rPr>
          <w:rFonts w:ascii="Times New Roman" w:hAnsi="Times New Roman" w:cs="Times New Roman"/>
          <w:sz w:val="22"/>
        </w:rPr>
        <w:t xml:space="preserve">the directions of these relationships did not match </w:t>
      </w:r>
      <w:r w:rsidR="00373347" w:rsidRPr="00536666">
        <w:rPr>
          <w:rFonts w:ascii="Times New Roman" w:hAnsi="Times New Roman" w:cs="Times New Roman"/>
          <w:sz w:val="22"/>
        </w:rPr>
        <w:t>with the</w:t>
      </w:r>
      <w:r w:rsidR="001940BD" w:rsidRPr="00536666">
        <w:rPr>
          <w:rFonts w:ascii="Times New Roman" w:hAnsi="Times New Roman" w:cs="Times New Roman"/>
          <w:sz w:val="22"/>
        </w:rPr>
        <w:t xml:space="preserve"> predicted </w:t>
      </w:r>
      <w:r w:rsidR="00373347" w:rsidRPr="00536666">
        <w:rPr>
          <w:rFonts w:ascii="Times New Roman" w:hAnsi="Times New Roman" w:cs="Times New Roman"/>
          <w:sz w:val="22"/>
        </w:rPr>
        <w:t xml:space="preserve">littoral-limnetic patterns. This may be because </w:t>
      </w:r>
      <w:r w:rsidR="006C1B66" w:rsidRPr="00536666">
        <w:rPr>
          <w:rFonts w:ascii="Times New Roman" w:hAnsi="Times New Roman" w:cs="Times New Roman"/>
          <w:sz w:val="22"/>
        </w:rPr>
        <w:t>DOC has complex effects on the fitness landscape for foraging and locomotion traits;</w:t>
      </w:r>
      <w:ins w:id="21" w:author="Chelsea Elizabeth Bishop" w:date="2021-05-23T14:30:00Z">
        <w:r w:rsidR="005A6020">
          <w:rPr>
            <w:rFonts w:ascii="Times New Roman" w:hAnsi="Times New Roman" w:cs="Times New Roman"/>
            <w:sz w:val="22"/>
          </w:rPr>
          <w:t xml:space="preserve"> either</w:t>
        </w:r>
      </w:ins>
      <w:r w:rsidR="006C1B66" w:rsidRPr="00536666">
        <w:rPr>
          <w:rFonts w:ascii="Times New Roman" w:hAnsi="Times New Roman" w:cs="Times New Roman"/>
          <w:sz w:val="22"/>
        </w:rPr>
        <w:t xml:space="preserve"> </w:t>
      </w:r>
      <w:ins w:id="22" w:author="Chelsea Elizabeth Bishop" w:date="2021-05-23T14:29:00Z">
        <w:r w:rsidR="005A6020">
          <w:rPr>
            <w:rFonts w:ascii="Times New Roman" w:hAnsi="Times New Roman" w:cs="Times New Roman"/>
            <w:sz w:val="22"/>
          </w:rPr>
          <w:t>because</w:t>
        </w:r>
      </w:ins>
      <w:del w:id="23" w:author="Chelsea Elizabeth Bishop" w:date="2021-05-23T14:29:00Z">
        <w:r w:rsidR="006C1B66" w:rsidRPr="00536666" w:rsidDel="005A6020">
          <w:rPr>
            <w:rFonts w:ascii="Times New Roman" w:hAnsi="Times New Roman" w:cs="Times New Roman"/>
            <w:sz w:val="22"/>
          </w:rPr>
          <w:delText>because</w:delText>
        </w:r>
      </w:del>
      <w:r w:rsidR="006C1B66" w:rsidRPr="00536666">
        <w:rPr>
          <w:rFonts w:ascii="Times New Roman" w:hAnsi="Times New Roman" w:cs="Times New Roman"/>
          <w:sz w:val="22"/>
        </w:rPr>
        <w:t xml:space="preserve"> high DOC favors a </w:t>
      </w:r>
      <w:r w:rsidR="00941E79" w:rsidRPr="00536666">
        <w:rPr>
          <w:rFonts w:ascii="Times New Roman" w:hAnsi="Times New Roman" w:cs="Times New Roman"/>
          <w:sz w:val="22"/>
        </w:rPr>
        <w:t>littoral-</w:t>
      </w:r>
      <w:proofErr w:type="spellStart"/>
      <w:r w:rsidR="00941E79" w:rsidRPr="00536666">
        <w:rPr>
          <w:rFonts w:ascii="Times New Roman" w:hAnsi="Times New Roman" w:cs="Times New Roman"/>
          <w:sz w:val="22"/>
        </w:rPr>
        <w:t>limentic</w:t>
      </w:r>
      <w:proofErr w:type="spellEnd"/>
      <w:r w:rsidR="00941E79" w:rsidRPr="00536666">
        <w:rPr>
          <w:rFonts w:ascii="Times New Roman" w:hAnsi="Times New Roman" w:cs="Times New Roman"/>
          <w:sz w:val="22"/>
        </w:rPr>
        <w:t xml:space="preserve"> generalist rather than a limnetic specialist; or </w:t>
      </w:r>
      <w:del w:id="24" w:author="Chelsea Elizabeth Bishop" w:date="2021-05-23T14:30:00Z">
        <w:r w:rsidR="00941E79" w:rsidRPr="00536666" w:rsidDel="005A6020">
          <w:rPr>
            <w:rFonts w:ascii="Times New Roman" w:hAnsi="Times New Roman" w:cs="Times New Roman"/>
            <w:sz w:val="22"/>
          </w:rPr>
          <w:delText xml:space="preserve">because </w:delText>
        </w:r>
      </w:del>
      <w:r w:rsidR="002C2772" w:rsidRPr="00536666">
        <w:rPr>
          <w:rFonts w:ascii="Times New Roman" w:hAnsi="Times New Roman" w:cs="Times New Roman"/>
          <w:sz w:val="22"/>
        </w:rPr>
        <w:t xml:space="preserve">the littoral-limnetic </w:t>
      </w:r>
      <w:r w:rsidR="00BA61AB" w:rsidRPr="00536666">
        <w:rPr>
          <w:rFonts w:ascii="Times New Roman" w:hAnsi="Times New Roman" w:cs="Times New Roman"/>
          <w:sz w:val="22"/>
        </w:rPr>
        <w:t>morphometric dichotomy is less clear and universal than is commonly thought.</w:t>
      </w:r>
    </w:p>
    <w:p w14:paraId="223DE991" w14:textId="77777777" w:rsidR="00536666" w:rsidRPr="00443A8C" w:rsidRDefault="00536666">
      <w:pPr>
        <w:spacing w:after="0" w:line="480" w:lineRule="auto"/>
        <w:rPr>
          <w:rFonts w:ascii="Times New Roman" w:hAnsi="Times New Roman" w:cs="Times New Roman"/>
          <w:sz w:val="22"/>
        </w:rPr>
      </w:pPr>
    </w:p>
    <w:p w14:paraId="515F7BE8" w14:textId="52D5E19C" w:rsidR="00536666" w:rsidRPr="00536666" w:rsidRDefault="00536666">
      <w:pPr>
        <w:spacing w:after="0" w:line="480" w:lineRule="auto"/>
        <w:rPr>
          <w:rFonts w:ascii="Times New Roman" w:hAnsi="Times New Roman" w:cs="Times New Roman"/>
          <w:sz w:val="22"/>
        </w:rPr>
      </w:pPr>
      <w:r w:rsidRPr="00443A8C">
        <w:rPr>
          <w:rFonts w:ascii="Times New Roman" w:hAnsi="Times New Roman" w:cs="Times New Roman"/>
          <w:b/>
          <w:bCs/>
          <w:sz w:val="22"/>
        </w:rPr>
        <w:t>Introduction</w:t>
      </w:r>
    </w:p>
    <w:p w14:paraId="02F9E0FA" w14:textId="7A8441AE" w:rsidR="00E43263" w:rsidRPr="00536666" w:rsidRDefault="00536666" w:rsidP="00BF5648">
      <w:pPr>
        <w:spacing w:after="0" w:line="480" w:lineRule="auto"/>
        <w:rPr>
          <w:rFonts w:ascii="Times New Roman" w:hAnsi="Times New Roman" w:cs="Times New Roman"/>
          <w:sz w:val="22"/>
          <w:lang w:val="en-US"/>
        </w:rPr>
      </w:pPr>
      <w:r>
        <w:rPr>
          <w:rFonts w:ascii="Times New Roman" w:hAnsi="Times New Roman" w:cs="Times New Roman"/>
          <w:sz w:val="22"/>
        </w:rPr>
        <w:tab/>
      </w:r>
      <w:r w:rsidR="00E43263" w:rsidRPr="00536666">
        <w:rPr>
          <w:rFonts w:ascii="Times New Roman" w:hAnsi="Times New Roman" w:cs="Times New Roman"/>
          <w:sz w:val="22"/>
          <w:lang w:val="en-US"/>
        </w:rPr>
        <w:t xml:space="preserve">Inputs of terrestrially-derived dissolved organic matter play an important role in structuring lake food webs </w:t>
      </w:r>
      <w:r w:rsidR="00284CD8">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 </w:instrText>
      </w:r>
      <w:r w:rsidR="007A5E7D">
        <w:rPr>
          <w:rFonts w:ascii="Times New Roman" w:hAnsi="Times New Roman" w:cs="Times New Roman"/>
          <w:sz w:val="22"/>
          <w:lang w:val="en-US"/>
        </w:rPr>
        <w:fldChar w:fldCharType="begin">
          <w:fldData xml:space="preserve">PEVuZE5vdGU+PENpdGU+PEF1dGhvcj5Tb2xvbW9uPC9BdXRob3I+PFllYXI+MjAxNTwvWWVhcj48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</w:fldData>
        </w:fldChar>
      </w:r>
      <w:r w:rsidR="007A5E7D">
        <w:rPr>
          <w:rFonts w:ascii="Times New Roman" w:hAnsi="Times New Roman" w:cs="Times New Roman"/>
          <w:sz w:val="22"/>
          <w:lang w:val="en-US"/>
        </w:rPr>
        <w:instrText xml:space="preserve"> ADDIN EN.CITE.DATA </w:instrText>
      </w:r>
      <w:r w:rsidR="007A5E7D">
        <w:rPr>
          <w:rFonts w:ascii="Times New Roman" w:hAnsi="Times New Roman" w:cs="Times New Roman"/>
          <w:sz w:val="22"/>
          <w:lang w:val="en-US"/>
        </w:rPr>
      </w:r>
      <w:r w:rsidR="007A5E7D">
        <w:rPr>
          <w:rFonts w:ascii="Times New Roman" w:hAnsi="Times New Roman" w:cs="Times New Roman"/>
          <w:sz w:val="22"/>
          <w:lang w:val="en-US"/>
        </w:rPr>
        <w:fldChar w:fldCharType="end"/>
      </w:r>
      <w:r w:rsidR="00284CD8">
        <w:rPr>
          <w:rFonts w:ascii="Times New Roman" w:hAnsi="Times New Roman" w:cs="Times New Roman"/>
          <w:sz w:val="22"/>
          <w:lang w:val="en-US"/>
        </w:rPr>
      </w:r>
      <w:r w:rsidR="00284CD8">
        <w:rPr>
          <w:rFonts w:ascii="Times New Roman" w:hAnsi="Times New Roman" w:cs="Times New Roman"/>
          <w:sz w:val="22"/>
          <w:lang w:val="en-US"/>
        </w:rPr>
        <w:fldChar w:fldCharType="separate"/>
      </w:r>
      <w:r w:rsidR="007A5E7D">
        <w:rPr>
          <w:rFonts w:ascii="Times New Roman" w:hAnsi="Times New Roman" w:cs="Times New Roman"/>
          <w:noProof/>
          <w:sz w:val="22"/>
          <w:lang w:val="en-US"/>
        </w:rPr>
        <w:t>(Jones 1992, Solomon et al. 2015, Creed et al. 2018)</w:t>
      </w:r>
      <w:r w:rsidR="00284CD8">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These inputs support heterotrophic respiration and microbial production, and bring nutrients that stimulate autotrophic production. </w:t>
      </w:r>
      <w:r w:rsidR="00E43263" w:rsidRPr="00536666">
        <w:rPr>
          <w:rFonts w:ascii="Times New Roman" w:hAnsi="Times New Roman" w:cs="Times New Roman"/>
          <w:sz w:val="22"/>
          <w:lang w:val="en-US"/>
        </w:rPr>
        <w:lastRenderedPageBreak/>
        <w:t xml:space="preserve">Terrestrially-derived dissolved organic matter (measured as dissolved organic carbon, DOC) is often darkly colored, imparting a tea-stained color that reduces light penetration and changes the vertical distribution of heat. Collectively these effects have substantial implications for benthic (bottom) and pelagic (open water) food chains, including primary production of algae and secondary production of benthic and planktonic invertebrates. Benthic primary and secondary production are strongly negatively related to DOC concentration </w:t>
      </w:r>
      <w:r w:rsidR="006E5045">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 </w:instrText>
      </w:r>
      <w:r w:rsidR="00BD78E9">
        <w:rPr>
          <w:rFonts w:ascii="Times New Roman" w:hAnsi="Times New Roman" w:cs="Times New Roman"/>
          <w:sz w:val="22"/>
          <w:lang w:val="en-US"/>
        </w:rPr>
        <w:fldChar w:fldCharType="begin">
          <w:fldData xml:space="preserve">PEVuZE5vdGU+PENpdGU+PEF1dGhvcj5LYXJsc3NvbjwvQXV0aG9yPjxZZWFyPjIwMDk8L1llYXI+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=
</w:fldData>
        </w:fldChar>
      </w:r>
      <w:r w:rsidR="00BD78E9">
        <w:rPr>
          <w:rFonts w:ascii="Times New Roman" w:hAnsi="Times New Roman" w:cs="Times New Roman"/>
          <w:sz w:val="22"/>
          <w:lang w:val="en-US"/>
        </w:rPr>
        <w:instrText xml:space="preserve"> ADDIN EN.CITE.DATA </w:instrText>
      </w:r>
      <w:r w:rsidR="00BD78E9">
        <w:rPr>
          <w:rFonts w:ascii="Times New Roman" w:hAnsi="Times New Roman" w:cs="Times New Roman"/>
          <w:sz w:val="22"/>
          <w:lang w:val="en-US"/>
        </w:rPr>
      </w:r>
      <w:r w:rsidR="00BD78E9">
        <w:rPr>
          <w:rFonts w:ascii="Times New Roman" w:hAnsi="Times New Roman" w:cs="Times New Roman"/>
          <w:sz w:val="22"/>
          <w:lang w:val="en-US"/>
        </w:rPr>
        <w:fldChar w:fldCharType="end"/>
      </w:r>
      <w:r w:rsidR="006E5045">
        <w:rPr>
          <w:rFonts w:ascii="Times New Roman" w:hAnsi="Times New Roman" w:cs="Times New Roman"/>
          <w:sz w:val="22"/>
          <w:lang w:val="en-US"/>
        </w:rPr>
      </w:r>
      <w:r w:rsidR="006E5045">
        <w:rPr>
          <w:rFonts w:ascii="Times New Roman" w:hAnsi="Times New Roman" w:cs="Times New Roman"/>
          <w:sz w:val="22"/>
          <w:lang w:val="en-US"/>
        </w:rPr>
        <w:fldChar w:fldCharType="separate"/>
      </w:r>
      <w:r w:rsidR="00B57143">
        <w:rPr>
          <w:rFonts w:ascii="Times New Roman" w:hAnsi="Times New Roman" w:cs="Times New Roman"/>
          <w:noProof/>
          <w:sz w:val="22"/>
          <w:lang w:val="en-US"/>
        </w:rPr>
        <w:t>(Ask et al. 2009, Karlsson et al. 2009, Godwin et al. 2014, Craig et al. 2015)</w:t>
      </w:r>
      <w:r w:rsidR="006E504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In the pelagic habitat the situation is more complex: primary production can be stimulated by intermediate DOC concentrations, though </w:t>
      </w:r>
      <w:r w:rsidR="00BE0662" w:rsidRPr="00536666">
        <w:rPr>
          <w:rFonts w:ascii="Times New Roman" w:hAnsi="Times New Roman" w:cs="Times New Roman"/>
          <w:sz w:val="22"/>
          <w:lang w:val="en-US"/>
        </w:rPr>
        <w:t>productivity</w:t>
      </w:r>
      <w:r w:rsidR="00E43263" w:rsidRPr="00536666">
        <w:rPr>
          <w:rFonts w:ascii="Times New Roman" w:hAnsi="Times New Roman" w:cs="Times New Roman"/>
          <w:sz w:val="22"/>
          <w:lang w:val="en-US"/>
        </w:rPr>
        <w:t xml:space="preserve"> falls off at high concentrations; pelagic secondary production seems to follow the same pattern </w:t>
      </w:r>
      <w:r w:rsidR="00723205">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 </w:instrText>
      </w:r>
      <w:r w:rsidR="008C4138">
        <w:rPr>
          <w:rFonts w:ascii="Times New Roman" w:hAnsi="Times New Roman" w:cs="Times New Roman"/>
          <w:sz w:val="22"/>
          <w:lang w:val="en-US"/>
        </w:rPr>
        <w:fldChar w:fldCharType="begin">
          <w:fldData xml:space="preserve">PEVuZE5vdGU+PENpdGU+PEF1dGhvcj5LZWxseTwvQXV0aG9yPjxZZWFyPjIwMTY8L1llYXI+PFJl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</w:fldData>
        </w:fldChar>
      </w:r>
      <w:r w:rsidR="008C4138">
        <w:rPr>
          <w:rFonts w:ascii="Times New Roman" w:hAnsi="Times New Roman" w:cs="Times New Roman"/>
          <w:sz w:val="22"/>
          <w:lang w:val="en-US"/>
        </w:rPr>
        <w:instrText xml:space="preserve"> ADDIN EN.CITE.DATA </w:instrText>
      </w:r>
      <w:r w:rsidR="008C4138">
        <w:rPr>
          <w:rFonts w:ascii="Times New Roman" w:hAnsi="Times New Roman" w:cs="Times New Roman"/>
          <w:sz w:val="22"/>
          <w:lang w:val="en-US"/>
        </w:rPr>
      </w:r>
      <w:r w:rsidR="008C4138">
        <w:rPr>
          <w:rFonts w:ascii="Times New Roman" w:hAnsi="Times New Roman" w:cs="Times New Roman"/>
          <w:sz w:val="22"/>
          <w:lang w:val="en-US"/>
        </w:rPr>
        <w:fldChar w:fldCharType="end"/>
      </w:r>
      <w:r w:rsidR="00723205">
        <w:rPr>
          <w:rFonts w:ascii="Times New Roman" w:hAnsi="Times New Roman" w:cs="Times New Roman"/>
          <w:sz w:val="22"/>
          <w:lang w:val="en-US"/>
        </w:rPr>
      </w:r>
      <w:r w:rsidR="00723205">
        <w:rPr>
          <w:rFonts w:ascii="Times New Roman" w:hAnsi="Times New Roman" w:cs="Times New Roman"/>
          <w:sz w:val="22"/>
          <w:lang w:val="en-US"/>
        </w:rPr>
        <w:fldChar w:fldCharType="separate"/>
      </w:r>
      <w:r w:rsidR="005B5306">
        <w:rPr>
          <w:rFonts w:ascii="Times New Roman" w:hAnsi="Times New Roman" w:cs="Times New Roman"/>
          <w:noProof/>
          <w:sz w:val="22"/>
          <w:lang w:val="en-US"/>
        </w:rPr>
        <w:t>(Kelly et al. 2014, Batt et al. 2015, Carpenter et al. 2016, Kelly et al. 2016, St‐Gelais et al. 2017, Kelly et al. 2018, Bergström and Karlsson 2019)</w:t>
      </w:r>
      <w:r w:rsidR="00723205">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commentRangeStart w:id="25"/>
      <w:commentRangeStart w:id="26"/>
      <w:r w:rsidR="00616EFF" w:rsidRPr="00536666">
        <w:rPr>
          <w:rFonts w:ascii="Times New Roman" w:hAnsi="Times New Roman" w:cs="Times New Roman"/>
          <w:sz w:val="22"/>
          <w:lang w:val="en-US"/>
        </w:rPr>
        <w:t>Thus</w:t>
      </w:r>
      <w:r w:rsidR="00BE0662" w:rsidRPr="00536666">
        <w:rPr>
          <w:rFonts w:ascii="Times New Roman" w:hAnsi="Times New Roman" w:cs="Times New Roman"/>
          <w:sz w:val="22"/>
          <w:lang w:val="en-US"/>
        </w:rPr>
        <w:t>,</w:t>
      </w:r>
      <w:r w:rsidR="00616EFF" w:rsidRPr="00536666">
        <w:rPr>
          <w:rFonts w:ascii="Times New Roman" w:hAnsi="Times New Roman" w:cs="Times New Roman"/>
          <w:sz w:val="22"/>
          <w:lang w:val="en-US"/>
        </w:rPr>
        <w:t xml:space="preserve"> benthic production is strongly negatively related, and pelagic production somewhat less strongly negatively related, to DOC concentration.</w:t>
      </w:r>
      <w:commentRangeEnd w:id="25"/>
      <w:r w:rsidR="00616EFF" w:rsidRPr="00443A8C">
        <w:rPr>
          <w:rStyle w:val="CommentReference"/>
          <w:rFonts w:ascii="Times New Roman" w:hAnsi="Times New Roman" w:cs="Times New Roman"/>
          <w:sz w:val="22"/>
          <w:szCs w:val="22"/>
        </w:rPr>
        <w:commentReference w:id="25"/>
      </w:r>
      <w:commentRangeEnd w:id="26"/>
      <w:r w:rsidR="00FC3A6D">
        <w:rPr>
          <w:rStyle w:val="CommentReference"/>
          <w:rFonts w:asciiTheme="minorHAnsi" w:hAnsiTheme="minorHAnsi"/>
        </w:rPr>
        <w:commentReference w:id="26"/>
      </w:r>
      <w:r w:rsidR="00616EFF"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 xml:space="preserve">These effects of DOC at the base of benthic and pelagic food chains can propagate up to influence to productivity of fishes, which often link those food chains via their mobile foraging behaviors </w:t>
      </w:r>
      <w:r w:rsidR="00E2025E">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 </w:instrText>
      </w:r>
      <w:r w:rsidR="006377BC">
        <w:rPr>
          <w:rFonts w:ascii="Times New Roman" w:hAnsi="Times New Roman" w:cs="Times New Roman"/>
          <w:sz w:val="22"/>
          <w:lang w:val="en-US"/>
        </w:rPr>
        <w:fldChar w:fldCharType="begin">
          <w:fldData xml:space="preserve">PEVuZE5vdGU+PENpdGU+PEF1dGhvcj5WYW5kZXIgWmFuZGVuPC9BdXRob3I+PFllYXI+MjAwMjwv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=
</w:fldData>
        </w:fldChar>
      </w:r>
      <w:r w:rsidR="006377BC">
        <w:rPr>
          <w:rFonts w:ascii="Times New Roman" w:hAnsi="Times New Roman" w:cs="Times New Roman"/>
          <w:sz w:val="22"/>
          <w:lang w:val="en-US"/>
        </w:rPr>
        <w:instrText xml:space="preserve"> ADDIN EN.CITE.DATA </w:instrText>
      </w:r>
      <w:r w:rsidR="006377BC">
        <w:rPr>
          <w:rFonts w:ascii="Times New Roman" w:hAnsi="Times New Roman" w:cs="Times New Roman"/>
          <w:sz w:val="22"/>
          <w:lang w:val="en-US"/>
        </w:rPr>
      </w:r>
      <w:r w:rsidR="006377BC">
        <w:rPr>
          <w:rFonts w:ascii="Times New Roman" w:hAnsi="Times New Roman" w:cs="Times New Roman"/>
          <w:sz w:val="22"/>
          <w:lang w:val="en-US"/>
        </w:rPr>
        <w:fldChar w:fldCharType="end"/>
      </w:r>
      <w:r w:rsidR="00E2025E">
        <w:rPr>
          <w:rFonts w:ascii="Times New Roman" w:hAnsi="Times New Roman" w:cs="Times New Roman"/>
          <w:sz w:val="22"/>
          <w:lang w:val="en-US"/>
        </w:rPr>
      </w:r>
      <w:r w:rsidR="00E2025E">
        <w:rPr>
          <w:rFonts w:ascii="Times New Roman" w:hAnsi="Times New Roman" w:cs="Times New Roman"/>
          <w:sz w:val="22"/>
          <w:lang w:val="en-US"/>
        </w:rPr>
        <w:fldChar w:fldCharType="separate"/>
      </w:r>
      <w:r w:rsidR="006377BC">
        <w:rPr>
          <w:rFonts w:ascii="Times New Roman" w:hAnsi="Times New Roman" w:cs="Times New Roman"/>
          <w:noProof/>
          <w:sz w:val="22"/>
          <w:lang w:val="en-US"/>
        </w:rPr>
        <w:t>(Vander Zanden and Vadeboncoeur 2002, Karlsson et al. 2009, Finstad et al. 2014, Craig et al. 2015, Benoit et al. 2016, Koizumi et al. 2018)</w:t>
      </w:r>
      <w:r w:rsidR="00E2025E">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p>
    <w:p w14:paraId="11BF5FDB" w14:textId="32908510" w:rsidR="00750B70" w:rsidRDefault="00D34941" w:rsidP="00E849C4">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DOC</w:t>
      </w:r>
      <w:r w:rsidR="00E43263" w:rsidRPr="00536666">
        <w:rPr>
          <w:rFonts w:ascii="Times New Roman" w:hAnsi="Times New Roman" w:cs="Times New Roman"/>
          <w:sz w:val="22"/>
          <w:lang w:val="en-US"/>
        </w:rPr>
        <w:t xml:space="preserve"> concentrations can differ substantially among lakes</w:t>
      </w:r>
      <w:r w:rsidR="004908B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 xml:space="preserve">even those </w:t>
      </w:r>
      <w:r w:rsidR="00E43263" w:rsidRPr="00536666">
        <w:rPr>
          <w:rFonts w:ascii="Times New Roman" w:hAnsi="Times New Roman" w:cs="Times New Roman"/>
          <w:sz w:val="22"/>
          <w:lang w:val="en-US"/>
        </w:rPr>
        <w:t xml:space="preserve">in close proximity to one another. Differences in watershed area, terrestrial vegetation, hydrologic </w:t>
      </w:r>
      <w:proofErr w:type="spellStart"/>
      <w:r w:rsidR="00E43263" w:rsidRPr="00536666">
        <w:rPr>
          <w:rFonts w:ascii="Times New Roman" w:hAnsi="Times New Roman" w:cs="Times New Roman"/>
          <w:sz w:val="22"/>
          <w:lang w:val="en-US"/>
        </w:rPr>
        <w:t>flowpaths</w:t>
      </w:r>
      <w:proofErr w:type="spellEnd"/>
      <w:r w:rsidR="00E43263" w:rsidRPr="00536666">
        <w:rPr>
          <w:rFonts w:ascii="Times New Roman" w:hAnsi="Times New Roman" w:cs="Times New Roman"/>
          <w:sz w:val="22"/>
          <w:lang w:val="en-US"/>
        </w:rPr>
        <w:t xml:space="preserve">, lake volume, and other factors create heterogeneity in the delivery of terrestrial organic matter to lakes and its processing within lakes, and thus in the concentrations of DOC </w:t>
      </w:r>
      <w:r w:rsidR="00755996">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 </w:instrText>
      </w:r>
      <w:r w:rsidR="00C20585">
        <w:rPr>
          <w:rFonts w:ascii="Times New Roman" w:hAnsi="Times New Roman" w:cs="Times New Roman"/>
          <w:sz w:val="22"/>
          <w:lang w:val="en-US"/>
        </w:rPr>
        <w:fldChar w:fldCharType="begin">
          <w:fldData xml:space="preserve">PEVuZE5vdGU+PENpdGU+PEF1dGhvcj5DYW5oYW08L0F1dGhvcj48WWVhcj4yMDA0PC9ZZWFyPjxS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</w:fldData>
        </w:fldChar>
      </w:r>
      <w:r w:rsidR="00C20585">
        <w:rPr>
          <w:rFonts w:ascii="Times New Roman" w:hAnsi="Times New Roman" w:cs="Times New Roman"/>
          <w:sz w:val="22"/>
          <w:lang w:val="en-US"/>
        </w:rPr>
        <w:instrText xml:space="preserve"> ADDIN EN.CITE.DATA </w:instrText>
      </w:r>
      <w:r w:rsidR="00C20585">
        <w:rPr>
          <w:rFonts w:ascii="Times New Roman" w:hAnsi="Times New Roman" w:cs="Times New Roman"/>
          <w:sz w:val="22"/>
          <w:lang w:val="en-US"/>
        </w:rPr>
      </w:r>
      <w:r w:rsidR="00C20585">
        <w:rPr>
          <w:rFonts w:ascii="Times New Roman" w:hAnsi="Times New Roman" w:cs="Times New Roman"/>
          <w:sz w:val="22"/>
          <w:lang w:val="en-US"/>
        </w:rPr>
        <w:fldChar w:fldCharType="end"/>
      </w:r>
      <w:r w:rsidR="00755996">
        <w:rPr>
          <w:rFonts w:ascii="Times New Roman" w:hAnsi="Times New Roman" w:cs="Times New Roman"/>
          <w:sz w:val="22"/>
          <w:lang w:val="en-US"/>
        </w:rPr>
      </w:r>
      <w:r w:rsidR="00755996">
        <w:rPr>
          <w:rFonts w:ascii="Times New Roman" w:hAnsi="Times New Roman" w:cs="Times New Roman"/>
          <w:sz w:val="22"/>
          <w:lang w:val="en-US"/>
        </w:rPr>
        <w:fldChar w:fldCharType="separate"/>
      </w:r>
      <w:r w:rsidR="00750A04">
        <w:rPr>
          <w:rFonts w:ascii="Times New Roman" w:hAnsi="Times New Roman" w:cs="Times New Roman"/>
          <w:noProof/>
          <w:sz w:val="22"/>
          <w:lang w:val="en-US"/>
        </w:rPr>
        <w:t>(Canham et al. 2004, Seekell et al. 2014, Jones et al. 2018)</w:t>
      </w:r>
      <w:r w:rsidR="00755996">
        <w:rPr>
          <w:rFonts w:ascii="Times New Roman" w:hAnsi="Times New Roman" w:cs="Times New Roman"/>
          <w:sz w:val="22"/>
          <w:lang w:val="en-US"/>
        </w:rPr>
        <w:fldChar w:fldCharType="end"/>
      </w:r>
      <w:commentRangeStart w:id="27"/>
      <w:r w:rsidR="00E43263" w:rsidRPr="00536666">
        <w:rPr>
          <w:rFonts w:ascii="Times New Roman" w:hAnsi="Times New Roman" w:cs="Times New Roman"/>
          <w:sz w:val="22"/>
          <w:lang w:val="en-US"/>
        </w:rPr>
        <w:t>.</w:t>
      </w:r>
      <w:commentRangeEnd w:id="27"/>
      <w:r w:rsidR="00750A04">
        <w:rPr>
          <w:rStyle w:val="CommentReference"/>
          <w:rFonts w:asciiTheme="minorHAnsi" w:hAnsiTheme="minorHAnsi"/>
        </w:rPr>
        <w:commentReference w:id="27"/>
      </w:r>
      <w:r w:rsidR="00E43263" w:rsidRPr="00536666">
        <w:rPr>
          <w:rFonts w:ascii="Times New Roman" w:hAnsi="Times New Roman" w:cs="Times New Roman"/>
          <w:sz w:val="22"/>
          <w:lang w:val="en-US"/>
        </w:rPr>
        <w:t xml:space="preserve"> </w:t>
      </w:r>
      <w:r w:rsidR="004908B2" w:rsidRPr="00536666">
        <w:rPr>
          <w:rFonts w:ascii="Times New Roman" w:hAnsi="Times New Roman" w:cs="Times New Roman"/>
          <w:sz w:val="22"/>
          <w:lang w:val="en-US"/>
        </w:rPr>
        <w:t>Although</w:t>
      </w:r>
      <w:r w:rsidR="00E43263" w:rsidRPr="00536666">
        <w:rPr>
          <w:rFonts w:ascii="Times New Roman" w:hAnsi="Times New Roman" w:cs="Times New Roman"/>
          <w:sz w:val="22"/>
          <w:lang w:val="en-US"/>
        </w:rPr>
        <w:t xml:space="preserve"> the DOC concentration of a given lake can vary at multiple time scales, substantial differences between lakes are </w:t>
      </w:r>
      <w:r w:rsidR="00845A00" w:rsidRPr="00536666">
        <w:rPr>
          <w:rFonts w:ascii="Times New Roman" w:hAnsi="Times New Roman" w:cs="Times New Roman"/>
          <w:sz w:val="22"/>
          <w:lang w:val="en-US"/>
        </w:rPr>
        <w:t>fairly</w:t>
      </w:r>
      <w:r w:rsidR="00E43263" w:rsidRPr="00536666">
        <w:rPr>
          <w:rFonts w:ascii="Times New Roman" w:hAnsi="Times New Roman" w:cs="Times New Roman"/>
          <w:sz w:val="22"/>
          <w:lang w:val="en-US"/>
        </w:rPr>
        <w:t xml:space="preserve"> stable over long time periods in the absence of major anthropogenic disturbances</w:t>
      </w:r>
      <w:r w:rsidR="00750B70">
        <w:rPr>
          <w:rFonts w:ascii="Times New Roman" w:hAnsi="Times New Roman" w:cs="Times New Roman"/>
          <w:sz w:val="22"/>
          <w:lang w:val="en-US"/>
        </w:rPr>
        <w:t xml:space="preserve"> </w:t>
      </w:r>
      <w:r w:rsidR="00750B70">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 </w:instrText>
      </w:r>
      <w:r w:rsidR="001D451D">
        <w:rPr>
          <w:rFonts w:ascii="Times New Roman" w:hAnsi="Times New Roman" w:cs="Times New Roman"/>
          <w:sz w:val="22"/>
          <w:lang w:val="en-US"/>
        </w:rPr>
        <w:fldChar w:fldCharType="begin">
          <w:fldData xml:space="preserve">PEVuZE5vdGU+PENpdGU+PEF1dGhvcj5NZXllci1KYWNvYjwvQXV0aG9yPjxZZWFyPjIwMTk8L1ll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==
</w:fldData>
        </w:fldChar>
      </w:r>
      <w:r w:rsidR="001D451D">
        <w:rPr>
          <w:rFonts w:ascii="Times New Roman" w:hAnsi="Times New Roman" w:cs="Times New Roman"/>
          <w:sz w:val="22"/>
          <w:lang w:val="en-US"/>
        </w:rPr>
        <w:instrText xml:space="preserve"> ADDIN EN.CITE.DATA </w:instrText>
      </w:r>
      <w:r w:rsidR="001D451D">
        <w:rPr>
          <w:rFonts w:ascii="Times New Roman" w:hAnsi="Times New Roman" w:cs="Times New Roman"/>
          <w:sz w:val="22"/>
          <w:lang w:val="en-US"/>
        </w:rPr>
      </w:r>
      <w:r w:rsidR="001D451D">
        <w:rPr>
          <w:rFonts w:ascii="Times New Roman" w:hAnsi="Times New Roman" w:cs="Times New Roman"/>
          <w:sz w:val="22"/>
          <w:lang w:val="en-US"/>
        </w:rPr>
        <w:fldChar w:fldCharType="end"/>
      </w:r>
      <w:r w:rsidR="00750B70">
        <w:rPr>
          <w:rFonts w:ascii="Times New Roman" w:hAnsi="Times New Roman" w:cs="Times New Roman"/>
          <w:sz w:val="22"/>
          <w:lang w:val="en-US"/>
        </w:rPr>
      </w:r>
      <w:r w:rsidR="00750B70">
        <w:rPr>
          <w:rFonts w:ascii="Times New Roman" w:hAnsi="Times New Roman" w:cs="Times New Roman"/>
          <w:sz w:val="22"/>
          <w:lang w:val="en-US"/>
        </w:rPr>
        <w:fldChar w:fldCharType="separate"/>
      </w:r>
      <w:r w:rsidR="001D451D">
        <w:rPr>
          <w:rFonts w:ascii="Times New Roman" w:hAnsi="Times New Roman" w:cs="Times New Roman"/>
          <w:noProof/>
          <w:sz w:val="22"/>
          <w:lang w:val="en-US"/>
        </w:rPr>
        <w:t>(Jane et al. 2017, Meyer-Jacob et al. 2019)</w:t>
      </w:r>
      <w:r w:rsidR="00750B70">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w:t>
      </w:r>
    </w:p>
    <w:p w14:paraId="124D2984" w14:textId="50665F37" w:rsidR="00E849C4" w:rsidRPr="00536666" w:rsidRDefault="00E849C4" w:rsidP="00E849C4">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Such spatial </w:t>
      </w:r>
      <w:r w:rsidR="00DA0E66">
        <w:rPr>
          <w:rFonts w:ascii="Times New Roman" w:hAnsi="Times New Roman" w:cs="Times New Roman"/>
          <w:sz w:val="22"/>
          <w:lang w:val="en-US"/>
        </w:rPr>
        <w:t xml:space="preserve">variation </w:t>
      </w:r>
      <w:r w:rsidR="004908B2" w:rsidRPr="00536666">
        <w:rPr>
          <w:rFonts w:ascii="Times New Roman" w:hAnsi="Times New Roman" w:cs="Times New Roman"/>
          <w:sz w:val="22"/>
          <w:lang w:val="en-US"/>
        </w:rPr>
        <w:t xml:space="preserve">sets the stage for natural selection or phenotypic plasticity to generate adaptive variation among populations </w:t>
      </w:r>
      <w:r w:rsidR="00046E9D">
        <w:rPr>
          <w:rFonts w:ascii="Times New Roman" w:hAnsi="Times New Roman" w:cs="Times New Roman"/>
          <w:sz w:val="22"/>
          <w:lang w:val="en-US"/>
        </w:rPr>
        <w:fldChar w:fldCharType="begin"/>
      </w:r>
      <w:r w:rsidR="008C4138">
        <w:rPr>
          <w:rFonts w:ascii="Times New Roman" w:hAnsi="Times New Roman" w:cs="Times New Roman"/>
          <w:sz w:val="22"/>
          <w:lang w:val="en-US"/>
        </w:rPr>
        <w:instrText xml:space="preserve"> ADDIN EN.CITE &lt;EndNote&gt;&lt;Cite&gt;&lt;Author&gt;Richardson&lt;/Author&gt;&lt;Year&gt;2014&lt;/Year&gt;&lt;RecNum&gt;3362&lt;/RecNum&gt;&lt;DisplayText&gt;(Richardson et al. 2014)&lt;/DisplayText&gt;&lt;record&gt;&lt;rec-number&gt;3362&lt;/rec-number&gt;&lt;foreign-keys&gt;&lt;key app="EN" db-id="e9zx9raxpstxxhevrxhp9s5kdv0dzs9e59fv" timestamp="1619743800" guid="3bff3659-97a2-4ef5-bc96-d890e72fa206"&gt;3362&lt;/key&gt;&lt;/foreign-keys&gt;&lt;ref-type name="Journal Article"&gt;17&lt;/ref-type&gt;&lt;contributors&gt;&lt;authors&gt;&lt;author&gt;Richardson, Jonathan L&lt;/author&gt;&lt;author&gt;Urban, Mark C&lt;/author&gt;&lt;author&gt;Bolnick, Daniel I&lt;/author&gt;&lt;author&gt;Skelly, David K&lt;/author&gt;&lt;/authors&gt;&lt;/contributors&gt;&lt;titles&gt;&lt;title&gt;Microgeographic adaptation and the spatial scale of evolution&lt;/title&gt;&lt;secondary-title&gt;Trends in ecology &amp;amp; evolution&lt;/secondary-title&gt;&lt;/titles&gt;&lt;periodical&gt;&lt;full-title&gt;Trends in Ecology &amp;amp; Evolution&lt;/full-title&gt;&lt;/periodical&gt;&lt;pages&gt;165-176&lt;/pages&gt;&lt;volume&gt;29&lt;/volume&gt;&lt;number&gt;3&lt;/number&gt;&lt;dates&gt;&lt;year&gt;2014&lt;/year&gt;&lt;/dates&gt;&lt;isbn&gt;0169-5347&lt;/isbn&gt;&lt;urls&gt;&lt;/urls&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(Richardson et al. 2014)</w:t>
      </w:r>
      <w:r w:rsidR="00046E9D">
        <w:rPr>
          <w:rFonts w:ascii="Times New Roman" w:hAnsi="Times New Roman" w:cs="Times New Roman"/>
          <w:sz w:val="22"/>
          <w:lang w:val="en-US"/>
        </w:rPr>
        <w:fldChar w:fldCharType="end"/>
      </w:r>
      <w:commentRangeStart w:id="28"/>
      <w:r w:rsidR="004908B2" w:rsidRPr="00536666">
        <w:rPr>
          <w:rFonts w:ascii="Times New Roman" w:hAnsi="Times New Roman" w:cs="Times New Roman"/>
          <w:sz w:val="22"/>
          <w:lang w:val="en-US"/>
        </w:rPr>
        <w:t>.</w:t>
      </w:r>
      <w:commentRangeEnd w:id="28"/>
      <w:r w:rsidR="00C51C06">
        <w:rPr>
          <w:rStyle w:val="CommentReference"/>
          <w:rFonts w:asciiTheme="minorHAnsi" w:hAnsiTheme="minorHAnsi"/>
        </w:rPr>
        <w:commentReference w:id="28"/>
      </w:r>
      <w:r w:rsidRPr="00536666">
        <w:rPr>
          <w:rFonts w:ascii="Times New Roman" w:hAnsi="Times New Roman" w:cs="Times New Roman"/>
          <w:sz w:val="22"/>
          <w:lang w:val="en-US"/>
        </w:rPr>
        <w:t xml:space="preserve"> Yet we are aware of only</w:t>
      </w:r>
      <w:r w:rsidR="002E2DC7">
        <w:rPr>
          <w:rFonts w:ascii="Times New Roman" w:hAnsi="Times New Roman" w:cs="Times New Roman"/>
          <w:sz w:val="22"/>
          <w:lang w:val="en-US"/>
        </w:rPr>
        <w:t xml:space="preserve"> a few studies</w:t>
      </w:r>
      <w:r w:rsidRPr="00536666">
        <w:rPr>
          <w:rFonts w:ascii="Times New Roman" w:hAnsi="Times New Roman" w:cs="Times New Roman"/>
          <w:sz w:val="22"/>
          <w:lang w:val="en-US"/>
        </w:rPr>
        <w:t xml:space="preserve"> that have considered whether fish phenotypes are related to DOC concentrations.</w:t>
      </w:r>
      <w:r w:rsidR="002E2DC7">
        <w:rPr>
          <w:rFonts w:ascii="Times New Roman" w:hAnsi="Times New Roman" w:cs="Times New Roman"/>
          <w:sz w:val="22"/>
          <w:lang w:val="en-US"/>
        </w:rPr>
        <w:t xml:space="preserve"> </w:t>
      </w:r>
      <w:r w:rsidR="00046E9D">
        <w:rPr>
          <w:rFonts w:ascii="Times New Roman" w:hAnsi="Times New Roman" w:cs="Times New Roman"/>
          <w:sz w:val="22"/>
          <w:lang w:val="en-US"/>
        </w:rPr>
        <w:fldChar w:fldCharType="begin"/>
      </w:r>
      <w:r w:rsidR="00046E9D">
        <w:rPr>
          <w:rFonts w:ascii="Times New Roman" w:hAnsi="Times New Roman" w:cs="Times New Roman"/>
          <w:sz w:val="22"/>
          <w:lang w:val="en-US"/>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046E9D">
        <w:rPr>
          <w:rFonts w:ascii="Times New Roman" w:hAnsi="Times New Roman" w:cs="Times New Roman"/>
          <w:sz w:val="22"/>
          <w:lang w:val="en-US"/>
        </w:rPr>
        <w:fldChar w:fldCharType="separate"/>
      </w:r>
      <w:r w:rsidR="00046E9D">
        <w:rPr>
          <w:rFonts w:ascii="Times New Roman" w:hAnsi="Times New Roman" w:cs="Times New Roman"/>
          <w:noProof/>
          <w:sz w:val="22"/>
          <w:lang w:val="en-US"/>
        </w:rPr>
        <w:t>Bartels et al. (2016)</w:t>
      </w:r>
      <w:r w:rsidR="00046E9D">
        <w:rPr>
          <w:rFonts w:ascii="Times New Roman" w:hAnsi="Times New Roman" w:cs="Times New Roman"/>
          <w:sz w:val="22"/>
          <w:lang w:val="en-US"/>
        </w:rPr>
        <w:fldChar w:fldCharType="end"/>
      </w:r>
      <w:r w:rsidRPr="00536666">
        <w:rPr>
          <w:rFonts w:ascii="Times New Roman" w:hAnsi="Times New Roman" w:cs="Times New Roman"/>
          <w:sz w:val="22"/>
          <w:lang w:val="en-US"/>
        </w:rPr>
        <w:t>, examining Eurasian Perch in lakes with DOC concentrations between 4 and 34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found that that </w:t>
      </w:r>
      <w:r w:rsidRPr="00536666">
        <w:rPr>
          <w:rFonts w:ascii="Times New Roman" w:hAnsi="Times New Roman" w:cs="Times New Roman"/>
          <w:sz w:val="22"/>
          <w:lang w:val="en-US"/>
        </w:rPr>
        <w:lastRenderedPageBreak/>
        <w:t xml:space="preserve">increasing DOC concentration was associated with longer heads, large eyes, and narrow caudal peduncles. </w:t>
      </w:r>
      <w:r w:rsidR="00C71E0D">
        <w:rPr>
          <w:rFonts w:ascii="Times New Roman" w:hAnsi="Times New Roman" w:cs="Times New Roman"/>
          <w:sz w:val="22"/>
          <w:lang w:val="en-US"/>
        </w:rPr>
        <w:t xml:space="preserve">Several other </w:t>
      </w:r>
      <w:r w:rsidR="00AC2729">
        <w:rPr>
          <w:rFonts w:ascii="Times New Roman" w:hAnsi="Times New Roman" w:cs="Times New Roman"/>
          <w:sz w:val="22"/>
          <w:lang w:val="en-US"/>
        </w:rPr>
        <w:t xml:space="preserve">studies considered the relationship between DOC concentration and fish growth rates or other life history traits </w: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 </w:instrText>
      </w:r>
      <w:r w:rsidR="00067F0A">
        <w:rPr>
          <w:rFonts w:ascii="Times New Roman" w:hAnsi="Times New Roman" w:cs="Times New Roman"/>
          <w:sz w:val="22"/>
          <w:lang w:val="en-US"/>
        </w:rPr>
        <w:fldChar w:fldCharType="begin">
          <w:fldData xml:space="preserve">PEVuZE5vdGU+PENpdGU+PEF1dGhvcj52YW4gRG9yc3Q8L0F1dGhvcj48WWVhcj4yMDIwPC9ZZWFy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Y2VzPC9mdWxsLXRpdGxlPjwvcGVyaW9kaWNhbD48cGFnZXM+MTIzMC0xMjM2PC9wYWdlcz48dm9s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</w:fldData>
        </w:fldChar>
      </w:r>
      <w:r w:rsidR="00067F0A">
        <w:rPr>
          <w:rFonts w:ascii="Times New Roman" w:hAnsi="Times New Roman" w:cs="Times New Roman"/>
          <w:sz w:val="22"/>
          <w:lang w:val="en-US"/>
        </w:rPr>
        <w:instrText xml:space="preserve"> ADDIN EN.CITE.DATA </w:instrText>
      </w:r>
      <w:r w:rsidR="00067F0A">
        <w:rPr>
          <w:rFonts w:ascii="Times New Roman" w:hAnsi="Times New Roman" w:cs="Times New Roman"/>
          <w:sz w:val="22"/>
          <w:lang w:val="en-US"/>
        </w:rPr>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067F0A">
        <w:rPr>
          <w:rFonts w:ascii="Times New Roman" w:hAnsi="Times New Roman" w:cs="Times New Roman"/>
          <w:noProof/>
          <w:sz w:val="22"/>
          <w:lang w:val="en-US"/>
        </w:rPr>
        <w:t>(Benoit et al. 2016, Craig et al. 2017, van Dorst et al. 2020)</w:t>
      </w:r>
      <w:r w:rsidR="00067F0A">
        <w:rPr>
          <w:rFonts w:ascii="Times New Roman" w:hAnsi="Times New Roman" w:cs="Times New Roman"/>
          <w:sz w:val="22"/>
          <w:lang w:val="en-US"/>
        </w:rPr>
        <w:fldChar w:fldCharType="end"/>
      </w:r>
      <w:r w:rsidR="00067F0A">
        <w:rPr>
          <w:rFonts w:ascii="Times New Roman" w:hAnsi="Times New Roman" w:cs="Times New Roman"/>
          <w:sz w:val="22"/>
          <w:lang w:val="en-US"/>
        </w:rPr>
        <w:t>. For instance,</w:t>
      </w:r>
      <w:r w:rsidRPr="00536666">
        <w:rPr>
          <w:rFonts w:ascii="Times New Roman" w:hAnsi="Times New Roman" w:cs="Times New Roman"/>
          <w:sz w:val="22"/>
          <w:lang w:val="en-US"/>
        </w:rPr>
        <w:t xml:space="preserve"> </w:t>
      </w:r>
      <w:r w:rsidR="00F43117">
        <w:rPr>
          <w:rFonts w:ascii="Times New Roman" w:hAnsi="Times New Roman" w:cs="Times New Roman"/>
          <w:sz w:val="22"/>
          <w:lang w:val="en-US"/>
        </w:rPr>
        <w:fldChar w:fldCharType="begin"/>
      </w:r>
      <w:r w:rsidR="00F43117">
        <w:rPr>
          <w:rFonts w:ascii="Times New Roman" w:hAnsi="Times New Roman" w:cs="Times New Roman"/>
          <w:sz w:val="22"/>
          <w:lang w:val="en-US"/>
        </w:rPr>
        <w:instrText xml:space="preserve"> ADDIN EN.CITE &lt;EndNote&gt;&lt;Cite AuthorYear="1"&gt;&lt;Author&gt;Craig&lt;/Author&gt;&lt;Year&gt;2017&lt;/Year&gt;&lt;RecNum&gt;2013&lt;/RecNum&gt;&lt;DisplayText&gt;Craig et al. (2017)&lt;/DisplayText&gt;&lt;record&gt;&lt;rec-number&gt;2013&lt;/rec-number&gt;&lt;foreign-keys&gt;&lt;key app="EN" db-id="e9zx9raxpstxxhevrxhp9s5kdv0dzs9e59fv" timestamp="1444927720" guid="34b084c4-5aa1-4d81-beec-d3378e75f26f"&gt;2013&lt;/key&gt;&lt;/foreign-keys&gt;&lt;ref-type name="Journal Article"&gt;17&lt;/ref-type&gt;&lt;contributors&gt;&lt;authors&gt;&lt;author&gt;Craig, N.&lt;/author&gt;&lt;author&gt;Jones, S.E.&lt;/author&gt;&lt;author&gt;Weidel, B.C.&lt;/author&gt;&lt;author&gt;Solomon, C.T.&lt;/author&gt;&lt;/authors&gt;&lt;/contributors&gt;&lt;titles&gt;&lt;title&gt;Life history constraints explain negative relationship between fish productivity and dissolved organic carbon in lakes&lt;/title&gt;&lt;secondary-title&gt;Ecology and Evolution&lt;/secondary-title&gt;&lt;/titles&gt;&lt;pages&gt;6201-6209&lt;/pages&gt;&lt;volume&gt;7&lt;/volume&gt;&lt;number&gt;16&lt;/number&gt;&lt;dates&gt;&lt;year&gt;2017&lt;/year&gt;&lt;/dates&gt;&lt;urls&gt;&lt;/urls&gt;&lt;electronic-resource-num&gt;10.1002/ece3.3108&lt;/electronic-resource-num&gt;&lt;/record&gt;&lt;/Cite&gt;&lt;/EndNote&gt;</w:instrText>
      </w:r>
      <w:r w:rsidR="00F43117">
        <w:rPr>
          <w:rFonts w:ascii="Times New Roman" w:hAnsi="Times New Roman" w:cs="Times New Roman"/>
          <w:sz w:val="22"/>
          <w:lang w:val="en-US"/>
        </w:rPr>
        <w:fldChar w:fldCharType="separate"/>
      </w:r>
      <w:r w:rsidR="00F43117">
        <w:rPr>
          <w:rFonts w:ascii="Times New Roman" w:hAnsi="Times New Roman" w:cs="Times New Roman"/>
          <w:noProof/>
          <w:sz w:val="22"/>
          <w:lang w:val="en-US"/>
        </w:rPr>
        <w:t>Craig et al. (2017)</w:t>
      </w:r>
      <w:r w:rsidR="00F43117">
        <w:rPr>
          <w:rFonts w:ascii="Times New Roman" w:hAnsi="Times New Roman" w:cs="Times New Roman"/>
          <w:sz w:val="22"/>
          <w:lang w:val="en-US"/>
        </w:rPr>
        <w:fldChar w:fldCharType="end"/>
      </w:r>
      <w:r w:rsidRPr="00536666">
        <w:rPr>
          <w:rFonts w:ascii="Times New Roman" w:hAnsi="Times New Roman" w:cs="Times New Roman"/>
          <w:sz w:val="22"/>
          <w:lang w:val="en-US"/>
        </w:rPr>
        <w:t>, examining Bluegill sunfish in lakes with DOC concentrations between 3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found that populations in lakes with high DOC had low initial growth rate, late maturity, and low lifetime fecundity, whereas these traits showed more variation among low-DOC lakes.</w:t>
      </w:r>
    </w:p>
    <w:p w14:paraId="42724F60" w14:textId="407573F2" w:rsidR="0019535E" w:rsidRPr="00536666" w:rsidRDefault="004908B2" w:rsidP="003447FC">
      <w:pPr>
        <w:spacing w:after="0" w:line="480" w:lineRule="auto"/>
        <w:ind w:firstLine="720"/>
        <w:rPr>
          <w:rFonts w:ascii="Times New Roman" w:hAnsi="Times New Roman" w:cs="Times New Roman"/>
          <w:sz w:val="22"/>
          <w:lang w:val="en-US"/>
        </w:rPr>
      </w:pPr>
      <w:commentRangeStart w:id="29"/>
      <w:commentRangeStart w:id="30"/>
      <w:r w:rsidRPr="00536666">
        <w:rPr>
          <w:rFonts w:ascii="Times New Roman" w:hAnsi="Times New Roman" w:cs="Times New Roman"/>
          <w:sz w:val="22"/>
          <w:lang w:val="en-US"/>
        </w:rPr>
        <w:t>Given that</w:t>
      </w:r>
      <w:r w:rsidR="00E43263" w:rsidRPr="00536666">
        <w:rPr>
          <w:rFonts w:ascii="Times New Roman" w:hAnsi="Times New Roman" w:cs="Times New Roman"/>
          <w:sz w:val="22"/>
          <w:lang w:val="en-US"/>
        </w:rPr>
        <w:t xml:space="preserve"> DOC concentrations control the productivity of benthic and pelagic food chains, and differ substantially and stably between lakes, </w:t>
      </w:r>
      <w:r w:rsidR="00E849C4" w:rsidRPr="00536666">
        <w:rPr>
          <w:rFonts w:ascii="Times New Roman" w:hAnsi="Times New Roman" w:cs="Times New Roman"/>
          <w:sz w:val="22"/>
          <w:lang w:val="en-US"/>
        </w:rPr>
        <w:t xml:space="preserve">we </w:t>
      </w:r>
      <w:r w:rsidR="00E00DBA">
        <w:rPr>
          <w:rFonts w:ascii="Times New Roman" w:hAnsi="Times New Roman" w:cs="Times New Roman"/>
          <w:sz w:val="22"/>
          <w:lang w:val="en-US"/>
        </w:rPr>
        <w:t>expected</w:t>
      </w:r>
      <w:r w:rsidR="00E849C4" w:rsidRPr="00536666">
        <w:rPr>
          <w:rFonts w:ascii="Times New Roman" w:hAnsi="Times New Roman" w:cs="Times New Roman"/>
          <w:sz w:val="22"/>
          <w:lang w:val="en-US"/>
        </w:rPr>
        <w:t xml:space="preserve"> </w:t>
      </w:r>
      <w:r w:rsidR="009D51E4">
        <w:rPr>
          <w:rFonts w:ascii="Times New Roman" w:hAnsi="Times New Roman" w:cs="Times New Roman"/>
          <w:sz w:val="22"/>
          <w:lang w:val="en-US"/>
        </w:rPr>
        <w:t xml:space="preserve">that </w:t>
      </w:r>
      <w:r w:rsidR="00E849C4" w:rsidRPr="00536666">
        <w:rPr>
          <w:rFonts w:ascii="Times New Roman" w:hAnsi="Times New Roman" w:cs="Times New Roman"/>
          <w:sz w:val="22"/>
          <w:lang w:val="en-US"/>
        </w:rPr>
        <w:t xml:space="preserve">they </w:t>
      </w:r>
      <w:r w:rsidR="00E00DBA">
        <w:rPr>
          <w:rFonts w:ascii="Times New Roman" w:hAnsi="Times New Roman" w:cs="Times New Roman"/>
          <w:sz w:val="22"/>
          <w:lang w:val="en-US"/>
        </w:rPr>
        <w:t xml:space="preserve">might </w:t>
      </w:r>
      <w:r w:rsidR="00E849C4" w:rsidRPr="00536666">
        <w:rPr>
          <w:rFonts w:ascii="Times New Roman" w:hAnsi="Times New Roman" w:cs="Times New Roman"/>
          <w:sz w:val="22"/>
          <w:lang w:val="en-US"/>
        </w:rPr>
        <w:t>shape divergence in the</w:t>
      </w:r>
      <w:r w:rsidR="00E43263" w:rsidRPr="00536666">
        <w:rPr>
          <w:rFonts w:ascii="Times New Roman" w:hAnsi="Times New Roman" w:cs="Times New Roman"/>
          <w:sz w:val="22"/>
          <w:lang w:val="en-US"/>
        </w:rPr>
        <w:t xml:space="preserve"> traits of fishes that forage on either benthic or pelagic prey.</w:t>
      </w:r>
      <w:commentRangeEnd w:id="29"/>
      <w:r w:rsidR="0096584B" w:rsidRPr="00536666">
        <w:rPr>
          <w:rStyle w:val="CommentReference"/>
          <w:rFonts w:ascii="Times New Roman" w:hAnsi="Times New Roman" w:cs="Times New Roman"/>
          <w:sz w:val="22"/>
          <w:szCs w:val="22"/>
        </w:rPr>
        <w:commentReference w:id="29"/>
      </w:r>
      <w:commentRangeEnd w:id="30"/>
      <w:r w:rsidR="00B107A1">
        <w:rPr>
          <w:rStyle w:val="CommentReference"/>
          <w:rFonts w:asciiTheme="minorHAnsi" w:hAnsiTheme="minorHAnsi"/>
        </w:rPr>
        <w:commentReference w:id="30"/>
      </w:r>
      <w:r w:rsidR="00E43263" w:rsidRPr="00536666">
        <w:rPr>
          <w:rFonts w:ascii="Times New Roman" w:hAnsi="Times New Roman" w:cs="Times New Roman"/>
          <w:sz w:val="22"/>
          <w:lang w:val="en-US"/>
        </w:rPr>
        <w:t xml:space="preserve"> Trait polymorphisms linked to the different demands of benthic and pelagic foraging have been observed in a number of fish species</w:t>
      </w:r>
      <w:r w:rsidR="00AF79A8" w:rsidRPr="00536666">
        <w:rPr>
          <w:rFonts w:ascii="Times New Roman" w:hAnsi="Times New Roman" w:cs="Times New Roman"/>
          <w:sz w:val="22"/>
          <w:lang w:val="en-US"/>
        </w:rPr>
        <w:t xml:space="preserve"> </w:t>
      </w:r>
      <w:r w:rsidR="00F12712">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 </w:instrText>
      </w:r>
      <w:r w:rsidR="002E58C3">
        <w:rPr>
          <w:rFonts w:ascii="Times New Roman" w:hAnsi="Times New Roman" w:cs="Times New Roman"/>
          <w:sz w:val="22"/>
          <w:lang w:val="en-US"/>
        </w:rPr>
        <w:fldChar w:fldCharType="begin">
          <w:fldData xml:space="preserve">PEVuZE5vdGU+PENpdGU+PEF1dGhvcj5TY2hsdXRlcjwvQXV0aG9yPjxZZWFyPjE5OTM8L1llYXI+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</w:fldData>
        </w:fldChar>
      </w:r>
      <w:r w:rsidR="002E58C3">
        <w:rPr>
          <w:rFonts w:ascii="Times New Roman" w:hAnsi="Times New Roman" w:cs="Times New Roman"/>
          <w:sz w:val="22"/>
          <w:lang w:val="en-US"/>
        </w:rPr>
        <w:instrText xml:space="preserve"> ADDIN EN.CITE.DATA </w:instrText>
      </w:r>
      <w:r w:rsidR="002E58C3">
        <w:rPr>
          <w:rFonts w:ascii="Times New Roman" w:hAnsi="Times New Roman" w:cs="Times New Roman"/>
          <w:sz w:val="22"/>
          <w:lang w:val="en-US"/>
        </w:rPr>
      </w:r>
      <w:r w:rsidR="002E58C3">
        <w:rPr>
          <w:rFonts w:ascii="Times New Roman" w:hAnsi="Times New Roman" w:cs="Times New Roman"/>
          <w:sz w:val="22"/>
          <w:lang w:val="en-US"/>
        </w:rPr>
        <w:fldChar w:fldCharType="end"/>
      </w:r>
      <w:r w:rsidR="00F12712">
        <w:rPr>
          <w:rFonts w:ascii="Times New Roman" w:hAnsi="Times New Roman" w:cs="Times New Roman"/>
          <w:sz w:val="22"/>
          <w:lang w:val="en-US"/>
        </w:rPr>
      </w:r>
      <w:r w:rsidR="00F12712">
        <w:rPr>
          <w:rFonts w:ascii="Times New Roman" w:hAnsi="Times New Roman" w:cs="Times New Roman"/>
          <w:sz w:val="22"/>
          <w:lang w:val="en-US"/>
        </w:rPr>
        <w:fldChar w:fldCharType="separate"/>
      </w:r>
      <w:r w:rsidR="00CB1054">
        <w:rPr>
          <w:rFonts w:ascii="Times New Roman" w:hAnsi="Times New Roman" w:cs="Times New Roman"/>
          <w:noProof/>
          <w:sz w:val="22"/>
          <w:lang w:val="en-US"/>
        </w:rPr>
        <w:t>(Schluter and McPhail 1993, Robinson and Wilson 1994, Skulason and Smith 1995)</w:t>
      </w:r>
      <w:r w:rsidR="00F1271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t>
      </w:r>
      <w:r w:rsidR="00243D77">
        <w:rPr>
          <w:rFonts w:ascii="Times New Roman" w:hAnsi="Times New Roman" w:cs="Times New Roman"/>
          <w:sz w:val="22"/>
          <w:lang w:val="en-US"/>
        </w:rPr>
        <w:t>Relative to benthic specialists, p</w:t>
      </w:r>
      <w:r w:rsidR="00E43263" w:rsidRPr="00536666">
        <w:rPr>
          <w:rFonts w:ascii="Times New Roman" w:hAnsi="Times New Roman" w:cs="Times New Roman"/>
          <w:sz w:val="22"/>
          <w:lang w:val="en-US"/>
        </w:rPr>
        <w:t>elagic specialists tend to have fusiform bodies</w:t>
      </w:r>
      <w:r w:rsidR="00286BA0">
        <w:rPr>
          <w:rFonts w:ascii="Times New Roman" w:hAnsi="Times New Roman" w:cs="Times New Roman"/>
          <w:sz w:val="22"/>
          <w:lang w:val="en-US"/>
        </w:rPr>
        <w:t xml:space="preserve">; longer, more numerous, and more closely spaced gill rakers; and other traits suited to </w:t>
      </w:r>
      <w:r w:rsidR="00243D77">
        <w:rPr>
          <w:rFonts w:ascii="Times New Roman" w:hAnsi="Times New Roman" w:cs="Times New Roman"/>
          <w:sz w:val="22"/>
          <w:lang w:val="en-US"/>
        </w:rPr>
        <w:t xml:space="preserve">sustained </w:t>
      </w:r>
      <w:r w:rsidR="00801890">
        <w:rPr>
          <w:rFonts w:ascii="Times New Roman" w:hAnsi="Times New Roman" w:cs="Times New Roman"/>
          <w:sz w:val="22"/>
          <w:lang w:val="en-US"/>
        </w:rPr>
        <w:t xml:space="preserve">open water </w:t>
      </w:r>
      <w:r w:rsidR="00243D77">
        <w:rPr>
          <w:rFonts w:ascii="Times New Roman" w:hAnsi="Times New Roman" w:cs="Times New Roman"/>
          <w:sz w:val="22"/>
          <w:lang w:val="en-US"/>
        </w:rPr>
        <w:t xml:space="preserve">swimming </w:t>
      </w:r>
      <w:r w:rsidR="00A86711">
        <w:rPr>
          <w:rFonts w:ascii="Times New Roman" w:hAnsi="Times New Roman" w:cs="Times New Roman"/>
          <w:sz w:val="22"/>
          <w:lang w:val="en-US"/>
        </w:rPr>
        <w:t xml:space="preserve">and capturing small zooplankton rather than maneuvering in complex </w:t>
      </w:r>
      <w:r w:rsidR="00801890">
        <w:rPr>
          <w:rFonts w:ascii="Times New Roman" w:hAnsi="Times New Roman" w:cs="Times New Roman"/>
          <w:sz w:val="22"/>
          <w:lang w:val="en-US"/>
        </w:rPr>
        <w:t xml:space="preserve">littoral habitats to capture benthic invertebrates. </w:t>
      </w:r>
      <w:r w:rsidR="0019535E" w:rsidRPr="00536666">
        <w:rPr>
          <w:rFonts w:ascii="Times New Roman" w:hAnsi="Times New Roman" w:cs="Times New Roman"/>
          <w:sz w:val="22"/>
          <w:lang w:val="en-US"/>
        </w:rPr>
        <w:t>These environment-</w:t>
      </w:r>
      <w:r w:rsidR="00E43263" w:rsidRPr="00536666">
        <w:rPr>
          <w:rFonts w:ascii="Times New Roman" w:hAnsi="Times New Roman" w:cs="Times New Roman"/>
          <w:sz w:val="22"/>
          <w:lang w:val="en-US"/>
        </w:rPr>
        <w:t xml:space="preserve">trait associations have been observed in </w:t>
      </w:r>
      <w:r w:rsidR="0019535E" w:rsidRPr="00536666">
        <w:rPr>
          <w:rFonts w:ascii="Times New Roman" w:hAnsi="Times New Roman" w:cs="Times New Roman"/>
          <w:sz w:val="22"/>
          <w:lang w:val="en-US"/>
        </w:rPr>
        <w:t xml:space="preserve">many fish groups including </w:t>
      </w:r>
      <w:proofErr w:type="spellStart"/>
      <w:r w:rsidR="00E43263" w:rsidRPr="00536666">
        <w:rPr>
          <w:rFonts w:ascii="Times New Roman" w:hAnsi="Times New Roman" w:cs="Times New Roman"/>
          <w:sz w:val="22"/>
          <w:lang w:val="en-US"/>
        </w:rPr>
        <w:t>gasterosteids</w:t>
      </w:r>
      <w:proofErr w:type="spellEnd"/>
      <w:r w:rsidR="00E43263" w:rsidRPr="00536666">
        <w:rPr>
          <w:rFonts w:ascii="Times New Roman" w:hAnsi="Times New Roman" w:cs="Times New Roman"/>
          <w:sz w:val="22"/>
          <w:lang w:val="en-US"/>
        </w:rPr>
        <w:t>, centrarchids (including Bluegill), and percids</w:t>
      </w:r>
      <w:r w:rsidR="00BA377C">
        <w:rPr>
          <w:rFonts w:ascii="Times New Roman" w:hAnsi="Times New Roman" w:cs="Times New Roman"/>
          <w:sz w:val="22"/>
          <w:lang w:val="en-US"/>
        </w:rPr>
        <w:t xml:space="preserve">, and typically </w:t>
      </w:r>
      <w:r w:rsidR="00BA377C" w:rsidRPr="00536666">
        <w:rPr>
          <w:rFonts w:ascii="Times New Roman" w:hAnsi="Times New Roman" w:cs="Times New Roman"/>
          <w:sz w:val="22"/>
          <w:lang w:val="en-US"/>
        </w:rPr>
        <w:t>reflect a mixture of genetic differences (evolution) and environmental influences (plasticity)</w:t>
      </w:r>
      <w:r w:rsidR="008C4138">
        <w:rPr>
          <w:rFonts w:ascii="Times New Roman" w:hAnsi="Times New Roman" w:cs="Times New Roman"/>
          <w:sz w:val="22"/>
          <w:lang w:val="en-US"/>
        </w:rPr>
        <w:t xml:space="preserve"> </w:t>
      </w:r>
      <w:r w:rsidR="008C4138">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 </w:instrText>
      </w:r>
      <w:r w:rsidR="00BB7526">
        <w:rPr>
          <w:rFonts w:ascii="Times New Roman" w:hAnsi="Times New Roman" w:cs="Times New Roman"/>
          <w:sz w:val="22"/>
          <w:lang w:val="en-US"/>
        </w:rPr>
        <w:fldChar w:fldCharType="begin">
          <w:fldData xml:space="preserve">PEVuZE5vdGU+PENpdGU+PEF1dGhvcj5CZW50emVuPC9BdXRob3I+PFllYXI+MTk4NDwvWWVhcj48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</w:fldData>
        </w:fldChar>
      </w:r>
      <w:r w:rsidR="00BB7526">
        <w:rPr>
          <w:rFonts w:ascii="Times New Roman" w:hAnsi="Times New Roman" w:cs="Times New Roman"/>
          <w:sz w:val="22"/>
          <w:lang w:val="en-US"/>
        </w:rPr>
        <w:instrText xml:space="preserve"> ADDIN EN.CITE.DATA </w:instrText>
      </w:r>
      <w:r w:rsidR="00BB7526">
        <w:rPr>
          <w:rFonts w:ascii="Times New Roman" w:hAnsi="Times New Roman" w:cs="Times New Roman"/>
          <w:sz w:val="22"/>
          <w:lang w:val="en-US"/>
        </w:rPr>
      </w:r>
      <w:r w:rsidR="00BB7526">
        <w:rPr>
          <w:rFonts w:ascii="Times New Roman" w:hAnsi="Times New Roman" w:cs="Times New Roman"/>
          <w:sz w:val="22"/>
          <w:lang w:val="en-US"/>
        </w:rPr>
        <w:fldChar w:fldCharType="end"/>
      </w:r>
      <w:r w:rsidR="008C4138">
        <w:rPr>
          <w:rFonts w:ascii="Times New Roman" w:hAnsi="Times New Roman" w:cs="Times New Roman"/>
          <w:sz w:val="22"/>
          <w:lang w:val="en-US"/>
        </w:rPr>
      </w:r>
      <w:r w:rsidR="008C4138">
        <w:rPr>
          <w:rFonts w:ascii="Times New Roman" w:hAnsi="Times New Roman" w:cs="Times New Roman"/>
          <w:sz w:val="22"/>
          <w:lang w:val="en-US"/>
        </w:rPr>
        <w:fldChar w:fldCharType="separate"/>
      </w:r>
      <w:r w:rsidR="002E58C3">
        <w:rPr>
          <w:rFonts w:ascii="Times New Roman" w:hAnsi="Times New Roman" w:cs="Times New Roman"/>
          <w:noProof/>
          <w:sz w:val="22"/>
          <w:lang w:val="en-US"/>
        </w:rPr>
        <w:t>(Bentzen and McPhail 1984, Ehlinger and Wilson 1988, Skulason and Smith 1995, Svanbäck and Eklöv 2002)</w:t>
      </w:r>
      <w:r w:rsidR="008C4138">
        <w:rPr>
          <w:rFonts w:ascii="Times New Roman" w:hAnsi="Times New Roman" w:cs="Times New Roman"/>
          <w:sz w:val="22"/>
          <w:lang w:val="en-US"/>
        </w:rPr>
        <w:fldChar w:fldCharType="end"/>
      </w:r>
      <w:r w:rsidR="00A73BC1">
        <w:rPr>
          <w:rFonts w:ascii="Times New Roman" w:hAnsi="Times New Roman" w:cs="Times New Roman"/>
          <w:sz w:val="22"/>
          <w:lang w:val="en-US"/>
        </w:rPr>
        <w:t>.</w:t>
      </w:r>
    </w:p>
    <w:p w14:paraId="069479A6" w14:textId="1CC14FA8" w:rsidR="00E43263" w:rsidRPr="00536666" w:rsidRDefault="00822D2F">
      <w:pPr>
        <w:spacing w:after="0" w:line="480" w:lineRule="auto"/>
        <w:ind w:firstLine="720"/>
        <w:rPr>
          <w:rFonts w:ascii="Times New Roman" w:hAnsi="Times New Roman" w:cs="Times New Roman"/>
          <w:sz w:val="22"/>
        </w:rPr>
      </w:pPr>
      <w:r>
        <w:rPr>
          <w:rFonts w:ascii="Times New Roman" w:hAnsi="Times New Roman" w:cs="Times New Roman"/>
          <w:sz w:val="22"/>
          <w:lang w:val="en-US"/>
        </w:rPr>
        <w:t>We</w:t>
      </w:r>
      <w:r w:rsidR="00E849C4" w:rsidRPr="00536666">
        <w:rPr>
          <w:rFonts w:ascii="Times New Roman" w:hAnsi="Times New Roman" w:cs="Times New Roman"/>
          <w:sz w:val="22"/>
          <w:lang w:val="en-US"/>
        </w:rPr>
        <w:t xml:space="preserve"> </w:t>
      </w:r>
      <w:r w:rsidR="00E43263" w:rsidRPr="00536666">
        <w:rPr>
          <w:rFonts w:ascii="Times New Roman" w:hAnsi="Times New Roman" w:cs="Times New Roman"/>
          <w:sz w:val="22"/>
          <w:lang w:val="en-US"/>
        </w:rPr>
        <w:t>investigate</w:t>
      </w:r>
      <w:r>
        <w:rPr>
          <w:rFonts w:ascii="Times New Roman" w:hAnsi="Times New Roman" w:cs="Times New Roman"/>
          <w:sz w:val="22"/>
          <w:lang w:val="en-US"/>
        </w:rPr>
        <w:t>d</w:t>
      </w:r>
      <w:r w:rsidR="00E43263" w:rsidRPr="00536666">
        <w:rPr>
          <w:rFonts w:ascii="Times New Roman" w:hAnsi="Times New Roman" w:cs="Times New Roman"/>
          <w:sz w:val="22"/>
          <w:lang w:val="en-US"/>
        </w:rPr>
        <w:t xml:space="preserve"> the relationship between lake DOC concentrations and traits </w:t>
      </w:r>
      <w:r w:rsidR="00E85561">
        <w:rPr>
          <w:rFonts w:ascii="Times New Roman" w:hAnsi="Times New Roman" w:cs="Times New Roman"/>
          <w:sz w:val="22"/>
          <w:lang w:val="en-US"/>
        </w:rPr>
        <w:t>related to foraging in</w:t>
      </w:r>
      <w:r w:rsidR="00E43263" w:rsidRPr="00536666">
        <w:rPr>
          <w:rFonts w:ascii="Times New Roman" w:hAnsi="Times New Roman" w:cs="Times New Roman"/>
          <w:sz w:val="22"/>
          <w:lang w:val="en-US"/>
        </w:rPr>
        <w:t xml:space="preserve"> Bluegill (</w:t>
      </w:r>
      <w:r w:rsidR="00E43263" w:rsidRPr="00536666">
        <w:rPr>
          <w:rFonts w:ascii="Times New Roman" w:hAnsi="Times New Roman" w:cs="Times New Roman"/>
          <w:i/>
          <w:iCs/>
          <w:sz w:val="22"/>
          <w:lang w:val="en-US"/>
        </w:rPr>
        <w:t>Lepomis macrochirus</w:t>
      </w:r>
      <w:r w:rsidR="00E43263" w:rsidRPr="00536666">
        <w:rPr>
          <w:rFonts w:ascii="Times New Roman" w:hAnsi="Times New Roman" w:cs="Times New Roman"/>
          <w:sz w:val="22"/>
          <w:lang w:val="en-US"/>
        </w:rPr>
        <w:t>, Centrarchidae). Bluegill are among the most common and widespread freshwater fishes in North America, and are found in a wide range of conditions. They exhibit morphometric and behavioral polymorphisms linked to tradeoffs between benthic and pelagic foraging, as well as diverse life history strategies</w:t>
      </w:r>
      <w:r w:rsidR="002E58C3">
        <w:rPr>
          <w:rFonts w:ascii="Times New Roman" w:hAnsi="Times New Roman" w:cs="Times New Roman"/>
          <w:sz w:val="22"/>
          <w:lang w:val="en-US"/>
        </w:rPr>
        <w:t xml:space="preserve"> </w:t>
      </w:r>
      <w:r w:rsidR="00A37C32">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 </w:instrText>
      </w:r>
      <w:r w:rsidR="006F02C3">
        <w:rPr>
          <w:rFonts w:ascii="Times New Roman" w:hAnsi="Times New Roman" w:cs="Times New Roman"/>
          <w:sz w:val="22"/>
          <w:lang w:val="en-US"/>
        </w:rPr>
        <w:fldChar w:fldCharType="begin">
          <w:fldData xml:space="preserve">PEVuZE5vdGU+PENpdGU+PEF1dGhvcj5Hcm9zczwvQXV0aG9yPjxZZWFyPjE5ODA8L1llYXI+PFJl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</w:fldData>
        </w:fldChar>
      </w:r>
      <w:r w:rsidR="006F02C3">
        <w:rPr>
          <w:rFonts w:ascii="Times New Roman" w:hAnsi="Times New Roman" w:cs="Times New Roman"/>
          <w:sz w:val="22"/>
          <w:lang w:val="en-US"/>
        </w:rPr>
        <w:instrText xml:space="preserve"> ADDIN EN.CITE.DATA </w:instrText>
      </w:r>
      <w:r w:rsidR="006F02C3">
        <w:rPr>
          <w:rFonts w:ascii="Times New Roman" w:hAnsi="Times New Roman" w:cs="Times New Roman"/>
          <w:sz w:val="22"/>
          <w:lang w:val="en-US"/>
        </w:rPr>
      </w:r>
      <w:r w:rsidR="006F02C3">
        <w:rPr>
          <w:rFonts w:ascii="Times New Roman" w:hAnsi="Times New Roman" w:cs="Times New Roman"/>
          <w:sz w:val="22"/>
          <w:lang w:val="en-US"/>
        </w:rPr>
        <w:fldChar w:fldCharType="end"/>
      </w:r>
      <w:r w:rsidR="00A37C32">
        <w:rPr>
          <w:rFonts w:ascii="Times New Roman" w:hAnsi="Times New Roman" w:cs="Times New Roman"/>
          <w:sz w:val="22"/>
          <w:lang w:val="en-US"/>
        </w:rPr>
      </w:r>
      <w:r w:rsidR="00A37C32">
        <w:rPr>
          <w:rFonts w:ascii="Times New Roman" w:hAnsi="Times New Roman" w:cs="Times New Roman"/>
          <w:sz w:val="22"/>
          <w:lang w:val="en-US"/>
        </w:rPr>
        <w:fldChar w:fldCharType="separate"/>
      </w:r>
      <w:r w:rsidR="006F02C3">
        <w:rPr>
          <w:rFonts w:ascii="Times New Roman" w:hAnsi="Times New Roman" w:cs="Times New Roman"/>
          <w:noProof/>
          <w:sz w:val="22"/>
          <w:lang w:val="en-US"/>
        </w:rPr>
        <w:t>(Dominey 1980, Gross and Charnov 1980, Mittelbach 1981, Ehlinger and Wilson 1988, Gross 1991, Belk 1995, Aday et al. 2003)</w:t>
      </w:r>
      <w:r w:rsidR="00A37C32">
        <w:rPr>
          <w:rFonts w:ascii="Times New Roman" w:hAnsi="Times New Roman" w:cs="Times New Roman"/>
          <w:sz w:val="22"/>
          <w:lang w:val="en-US"/>
        </w:rPr>
        <w:fldChar w:fldCharType="end"/>
      </w:r>
      <w:r w:rsidR="00E43263" w:rsidRPr="00536666">
        <w:rPr>
          <w:rFonts w:ascii="Times New Roman" w:hAnsi="Times New Roman" w:cs="Times New Roman"/>
          <w:sz w:val="22"/>
          <w:lang w:val="en-US"/>
        </w:rPr>
        <w:t xml:space="preserve">. We sampled </w:t>
      </w:r>
      <w:r w:rsidR="009E4EBB" w:rsidRPr="00536666">
        <w:rPr>
          <w:rFonts w:ascii="Times New Roman" w:hAnsi="Times New Roman" w:cs="Times New Roman"/>
          <w:sz w:val="22"/>
          <w:lang w:val="en-US"/>
        </w:rPr>
        <w:t>B</w:t>
      </w:r>
      <w:r w:rsidR="00E43263" w:rsidRPr="00536666">
        <w:rPr>
          <w:rFonts w:ascii="Times New Roman" w:hAnsi="Times New Roman" w:cs="Times New Roman"/>
          <w:sz w:val="22"/>
          <w:lang w:val="en-US"/>
        </w:rPr>
        <w:t xml:space="preserve">luegill from a set of lakes </w:t>
      </w:r>
      <w:r w:rsidR="002F6414">
        <w:rPr>
          <w:rFonts w:ascii="Times New Roman" w:hAnsi="Times New Roman" w:cs="Times New Roman"/>
          <w:sz w:val="22"/>
          <w:lang w:val="en-US"/>
        </w:rPr>
        <w:t xml:space="preserve">across a wide range of </w:t>
      </w:r>
      <w:r w:rsidR="00E43263" w:rsidRPr="00536666">
        <w:rPr>
          <w:rFonts w:ascii="Times New Roman" w:hAnsi="Times New Roman" w:cs="Times New Roman"/>
          <w:sz w:val="22"/>
          <w:lang w:val="en-US"/>
        </w:rPr>
        <w:t>DOC concentration</w:t>
      </w:r>
      <w:r w:rsidR="002F6414">
        <w:rPr>
          <w:rFonts w:ascii="Times New Roman" w:hAnsi="Times New Roman" w:cs="Times New Roman"/>
          <w:sz w:val="22"/>
          <w:lang w:val="en-US"/>
        </w:rPr>
        <w:t>s</w:t>
      </w:r>
      <w:r w:rsidR="000568F9">
        <w:rPr>
          <w:rFonts w:ascii="Times New Roman" w:hAnsi="Times New Roman" w:cs="Times New Roman"/>
          <w:sz w:val="22"/>
          <w:lang w:val="en-US"/>
        </w:rPr>
        <w:t xml:space="preserve">, expecting that </w:t>
      </w:r>
      <w:r w:rsidR="006F4766">
        <w:rPr>
          <w:rFonts w:ascii="Times New Roman" w:hAnsi="Times New Roman" w:cs="Times New Roman"/>
          <w:sz w:val="22"/>
          <w:lang w:val="en-US"/>
        </w:rPr>
        <w:t xml:space="preserve">foraging </w:t>
      </w:r>
      <w:r w:rsidR="00E43263" w:rsidRPr="00536666">
        <w:rPr>
          <w:rFonts w:ascii="Times New Roman" w:hAnsi="Times New Roman" w:cs="Times New Roman"/>
          <w:sz w:val="22"/>
          <w:lang w:val="en-US"/>
        </w:rPr>
        <w:t xml:space="preserve">traits of Bluegill would be consistent with a greater reliance on </w:t>
      </w:r>
      <w:proofErr w:type="spellStart"/>
      <w:r w:rsidR="00E43263" w:rsidRPr="00536666">
        <w:rPr>
          <w:rFonts w:ascii="Times New Roman" w:hAnsi="Times New Roman" w:cs="Times New Roman"/>
          <w:sz w:val="22"/>
          <w:lang w:val="en-US"/>
        </w:rPr>
        <w:t>zooplanktivory</w:t>
      </w:r>
      <w:proofErr w:type="spellEnd"/>
      <w:r w:rsidR="00E43263" w:rsidRPr="00536666">
        <w:rPr>
          <w:rFonts w:ascii="Times New Roman" w:hAnsi="Times New Roman" w:cs="Times New Roman"/>
          <w:sz w:val="22"/>
          <w:lang w:val="en-US"/>
        </w:rPr>
        <w:t xml:space="preserve">, and lower reliance on </w:t>
      </w:r>
      <w:proofErr w:type="spellStart"/>
      <w:r w:rsidR="00E43263" w:rsidRPr="00536666">
        <w:rPr>
          <w:rFonts w:ascii="Times New Roman" w:hAnsi="Times New Roman" w:cs="Times New Roman"/>
          <w:sz w:val="22"/>
          <w:lang w:val="en-US"/>
        </w:rPr>
        <w:t>benthivory</w:t>
      </w:r>
      <w:proofErr w:type="spellEnd"/>
      <w:r w:rsidR="00E43263" w:rsidRPr="00536666">
        <w:rPr>
          <w:rFonts w:ascii="Times New Roman" w:hAnsi="Times New Roman" w:cs="Times New Roman"/>
          <w:sz w:val="22"/>
          <w:lang w:val="en-US"/>
        </w:rPr>
        <w:t xml:space="preserve">, in high-DOC </w:t>
      </w:r>
      <w:r w:rsidR="00E43263" w:rsidRPr="00536666">
        <w:rPr>
          <w:rFonts w:ascii="Times New Roman" w:hAnsi="Times New Roman" w:cs="Times New Roman"/>
          <w:sz w:val="22"/>
          <w:lang w:val="en-US"/>
        </w:rPr>
        <w:lastRenderedPageBreak/>
        <w:t>lakes. Specifically, we expected that DOC concentration would be positively associated with fusiform body shape, shorter and narrower pectoral fins</w:t>
      </w:r>
      <w:r w:rsidR="00E624F7">
        <w:rPr>
          <w:rFonts w:ascii="Times New Roman" w:hAnsi="Times New Roman" w:cs="Times New Roman"/>
          <w:sz w:val="22"/>
          <w:lang w:val="en-US"/>
        </w:rPr>
        <w:t xml:space="preserve"> inserted </w:t>
      </w:r>
      <w:r w:rsidR="00FB3004">
        <w:rPr>
          <w:rFonts w:ascii="Times New Roman" w:hAnsi="Times New Roman" w:cs="Times New Roman"/>
          <w:sz w:val="22"/>
          <w:lang w:val="en-US"/>
        </w:rPr>
        <w:t>more anteriorly and horizontally</w:t>
      </w:r>
      <w:r w:rsidR="00684702" w:rsidRPr="00536666">
        <w:rPr>
          <w:rFonts w:ascii="Times New Roman" w:hAnsi="Times New Roman" w:cs="Times New Roman"/>
          <w:sz w:val="22"/>
          <w:lang w:val="en-US"/>
        </w:rPr>
        <w:t>,</w:t>
      </w:r>
      <w:r w:rsidR="00E43263" w:rsidRPr="00536666">
        <w:rPr>
          <w:rFonts w:ascii="Times New Roman" w:hAnsi="Times New Roman" w:cs="Times New Roman"/>
          <w:sz w:val="22"/>
          <w:lang w:val="en-US"/>
        </w:rPr>
        <w:t xml:space="preserve"> longer and more numerous gill rakers with smaller inter-raker spacing, and larger eyes.</w:t>
      </w:r>
    </w:p>
    <w:p w14:paraId="49C46CE5" w14:textId="77777777" w:rsidR="0056693A" w:rsidRPr="00536666" w:rsidRDefault="0056693A" w:rsidP="003447FC">
      <w:pPr>
        <w:spacing w:after="0" w:line="480" w:lineRule="auto"/>
        <w:jc w:val="center"/>
        <w:rPr>
          <w:rFonts w:ascii="Times New Roman" w:hAnsi="Times New Roman" w:cs="Times New Roman"/>
          <w:b/>
          <w:bCs/>
          <w:sz w:val="22"/>
        </w:rPr>
      </w:pPr>
    </w:p>
    <w:p w14:paraId="72C7B1BD" w14:textId="3A146F83" w:rsidR="006A5E9E" w:rsidRPr="00536666" w:rsidRDefault="7BA038DB" w:rsidP="7BA038DB">
      <w:pPr>
        <w:spacing w:after="0" w:line="480" w:lineRule="auto"/>
        <w:rPr>
          <w:rFonts w:ascii="Times New Roman" w:hAnsi="Times New Roman" w:cs="Times New Roman"/>
          <w:sz w:val="22"/>
        </w:rPr>
      </w:pPr>
      <w:r w:rsidRPr="7BA038DB">
        <w:rPr>
          <w:rFonts w:ascii="Times New Roman" w:hAnsi="Times New Roman" w:cs="Times New Roman"/>
          <w:b/>
          <w:bCs/>
          <w:sz w:val="22"/>
        </w:rPr>
        <w:t>Methods</w:t>
      </w:r>
    </w:p>
    <w:p w14:paraId="354424EF" w14:textId="7354A522" w:rsidR="006A5E9E"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 xml:space="preserve">Study Design </w:t>
      </w:r>
      <w:r w:rsidR="00FA1276" w:rsidRPr="00536666">
        <w:rPr>
          <w:rFonts w:ascii="Times New Roman" w:hAnsi="Times New Roman" w:cs="Times New Roman"/>
          <w:i/>
          <w:iCs/>
          <w:sz w:val="22"/>
        </w:rPr>
        <w:t>and Sampling</w:t>
      </w:r>
    </w:p>
    <w:p w14:paraId="2BE0E321" w14:textId="5BCB0BFF" w:rsidR="00FA1276" w:rsidRPr="00536666" w:rsidRDefault="00FA1276"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We conducted morphometric analyses on Bluegill sampled from 14 lakes with DOC concentrations between 4 and 24 mg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xml:space="preserve"> </w:t>
      </w:r>
      <w:r w:rsidR="00A94ECC">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 </w:instrText>
      </w:r>
      <w:r w:rsidR="00FE38E8">
        <w:rPr>
          <w:rFonts w:ascii="Times New Roman" w:hAnsi="Times New Roman" w:cs="Times New Roman"/>
          <w:sz w:val="22"/>
          <w:lang w:val="en-US"/>
        </w:rPr>
        <w:fldChar w:fldCharType="begin">
          <w:fldData xml:space="preserve">PEVuZE5vdGU+PENpdGU+PEF1dGhvcj5DcmFpZzwvQXV0aG9yPjxZZWFyPjIwMTc8L1llYXI+PFJl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</w:fldData>
        </w:fldChar>
      </w:r>
      <w:r w:rsidR="00FE38E8">
        <w:rPr>
          <w:rFonts w:ascii="Times New Roman" w:hAnsi="Times New Roman" w:cs="Times New Roman"/>
          <w:sz w:val="22"/>
          <w:lang w:val="en-US"/>
        </w:rPr>
        <w:instrText xml:space="preserve"> ADDIN EN.CITE.DATA </w:instrText>
      </w:r>
      <w:r w:rsidR="00FE38E8">
        <w:rPr>
          <w:rFonts w:ascii="Times New Roman" w:hAnsi="Times New Roman" w:cs="Times New Roman"/>
          <w:sz w:val="22"/>
          <w:lang w:val="en-US"/>
        </w:rPr>
      </w:r>
      <w:r w:rsidR="00FE38E8">
        <w:rPr>
          <w:rFonts w:ascii="Times New Roman" w:hAnsi="Times New Roman" w:cs="Times New Roman"/>
          <w:sz w:val="22"/>
          <w:lang w:val="en-US"/>
        </w:rPr>
        <w:fldChar w:fldCharType="end"/>
      </w:r>
      <w:r w:rsidR="00A94ECC">
        <w:rPr>
          <w:rFonts w:ascii="Times New Roman" w:hAnsi="Times New Roman" w:cs="Times New Roman"/>
          <w:sz w:val="22"/>
          <w:lang w:val="en-US"/>
        </w:rPr>
      </w:r>
      <w:r w:rsidR="00A94ECC">
        <w:rPr>
          <w:rFonts w:ascii="Times New Roman" w:hAnsi="Times New Roman" w:cs="Times New Roman"/>
          <w:sz w:val="22"/>
          <w:lang w:val="en-US"/>
        </w:rPr>
        <w:fldChar w:fldCharType="separate"/>
      </w:r>
      <w:r w:rsidR="00A94ECC">
        <w:rPr>
          <w:rFonts w:ascii="Times New Roman" w:hAnsi="Times New Roman" w:cs="Times New Roman"/>
          <w:noProof/>
          <w:sz w:val="22"/>
          <w:lang w:val="en-US"/>
        </w:rPr>
        <w:t>(Craig et al. 2017, Solomon et al. 2018, Carpenter et al. 2021; Table 1)</w:t>
      </w:r>
      <w:r w:rsidR="00A94ECC">
        <w:rPr>
          <w:rFonts w:ascii="Times New Roman" w:hAnsi="Times New Roman" w:cs="Times New Roman"/>
          <w:sz w:val="22"/>
          <w:lang w:val="en-US"/>
        </w:rPr>
        <w:fldChar w:fldCharType="end"/>
      </w:r>
      <w:r w:rsidRPr="00536666">
        <w:rPr>
          <w:rFonts w:ascii="Times New Roman" w:hAnsi="Times New Roman" w:cs="Times New Roman"/>
          <w:sz w:val="22"/>
          <w:lang w:val="en-US"/>
        </w:rPr>
        <w:t>. All</w:t>
      </w:r>
      <w:r w:rsidR="008558D2" w:rsidRPr="00536666">
        <w:rPr>
          <w:rFonts w:ascii="Times New Roman" w:hAnsi="Times New Roman" w:cs="Times New Roman"/>
          <w:sz w:val="22"/>
          <w:lang w:val="en-US"/>
        </w:rPr>
        <w:t xml:space="preserve"> of</w:t>
      </w:r>
      <w:r w:rsidRPr="00536666">
        <w:rPr>
          <w:rFonts w:ascii="Times New Roman" w:hAnsi="Times New Roman" w:cs="Times New Roman"/>
          <w:sz w:val="22"/>
          <w:lang w:val="en-US"/>
        </w:rPr>
        <w:t xml:space="preserve"> the lakes were within a radius of ~</w:t>
      </w:r>
      <w:r w:rsidR="009C5683">
        <w:rPr>
          <w:rFonts w:ascii="Times New Roman" w:hAnsi="Times New Roman" w:cs="Times New Roman"/>
          <w:sz w:val="22"/>
          <w:lang w:val="en-US"/>
        </w:rPr>
        <w:t>30</w:t>
      </w:r>
      <w:r w:rsidRPr="00536666">
        <w:rPr>
          <w:rFonts w:ascii="Times New Roman" w:hAnsi="Times New Roman" w:cs="Times New Roman"/>
          <w:sz w:val="22"/>
          <w:lang w:val="en-US"/>
        </w:rPr>
        <w:t xml:space="preserve"> km, </w:t>
      </w:r>
      <w:r w:rsidR="009B1AF4">
        <w:rPr>
          <w:rFonts w:ascii="Times New Roman" w:hAnsi="Times New Roman" w:cs="Times New Roman"/>
          <w:sz w:val="22"/>
          <w:lang w:val="en-US"/>
        </w:rPr>
        <w:t xml:space="preserve">roughly 100 km south of Lake Superior, </w:t>
      </w:r>
      <w:r w:rsidRPr="00536666">
        <w:rPr>
          <w:rFonts w:ascii="Times New Roman" w:hAnsi="Times New Roman" w:cs="Times New Roman"/>
          <w:sz w:val="22"/>
          <w:lang w:val="en-US"/>
        </w:rPr>
        <w:t>near the Wisconsin-Michigan border, USA. This is a low-relief, lake-rich region that straddles the divide between the Great Lakes</w:t>
      </w:r>
      <w:r w:rsidR="00E33E23">
        <w:rPr>
          <w:rFonts w:ascii="Times New Roman" w:hAnsi="Times New Roman" w:cs="Times New Roman"/>
          <w:sz w:val="22"/>
          <w:lang w:val="en-US"/>
        </w:rPr>
        <w:t xml:space="preserve"> (Lake Superior)</w:t>
      </w:r>
      <w:r w:rsidRPr="00536666">
        <w:rPr>
          <w:rFonts w:ascii="Times New Roman" w:hAnsi="Times New Roman" w:cs="Times New Roman"/>
          <w:sz w:val="22"/>
          <w:lang w:val="en-US"/>
        </w:rPr>
        <w:t xml:space="preserve"> and Mississippi River </w:t>
      </w:r>
      <w:r w:rsidR="00E33E23">
        <w:rPr>
          <w:rFonts w:ascii="Times New Roman" w:hAnsi="Times New Roman" w:cs="Times New Roman"/>
          <w:sz w:val="22"/>
          <w:lang w:val="en-US"/>
        </w:rPr>
        <w:t xml:space="preserve">(Wisconsin River) </w:t>
      </w:r>
      <w:r w:rsidR="005166FF">
        <w:rPr>
          <w:rFonts w:ascii="Times New Roman" w:hAnsi="Times New Roman" w:cs="Times New Roman"/>
          <w:sz w:val="22"/>
          <w:lang w:val="en-US"/>
        </w:rPr>
        <w:t>basins</w:t>
      </w:r>
      <w:r w:rsidRPr="00536666">
        <w:rPr>
          <w:rFonts w:ascii="Times New Roman" w:hAnsi="Times New Roman" w:cs="Times New Roman"/>
          <w:sz w:val="22"/>
          <w:lang w:val="en-US"/>
        </w:rPr>
        <w:t xml:space="preserve">. </w:t>
      </w:r>
      <w:r w:rsidR="002D2FFE">
        <w:rPr>
          <w:rFonts w:ascii="Times New Roman" w:hAnsi="Times New Roman" w:cs="Times New Roman"/>
          <w:sz w:val="22"/>
          <w:lang w:val="en-US"/>
        </w:rPr>
        <w:t>D</w:t>
      </w:r>
      <w:r w:rsidR="00A54852">
        <w:rPr>
          <w:rFonts w:ascii="Times New Roman" w:hAnsi="Times New Roman" w:cs="Times New Roman"/>
          <w:sz w:val="22"/>
          <w:lang w:val="en-US"/>
        </w:rPr>
        <w:t xml:space="preserve">ifferent lineages of Bluegill </w:t>
      </w:r>
      <w:r w:rsidR="002D2FFE">
        <w:rPr>
          <w:rFonts w:ascii="Times New Roman" w:hAnsi="Times New Roman" w:cs="Times New Roman"/>
          <w:sz w:val="22"/>
          <w:lang w:val="en-US"/>
        </w:rPr>
        <w:t>could</w:t>
      </w:r>
      <w:r w:rsidR="0033177B">
        <w:rPr>
          <w:rFonts w:ascii="Times New Roman" w:hAnsi="Times New Roman" w:cs="Times New Roman"/>
          <w:sz w:val="22"/>
          <w:lang w:val="en-US"/>
        </w:rPr>
        <w:t xml:space="preserve"> be present on either side of the drainage divide </w:t>
      </w:r>
      <w:r w:rsidR="005359EB">
        <w:rPr>
          <w:rFonts w:ascii="Times New Roman" w:hAnsi="Times New Roman" w:cs="Times New Roman"/>
          <w:sz w:val="22"/>
          <w:lang w:val="en-US"/>
        </w:rPr>
        <w:fldChar w:fldCharType="begin"/>
      </w:r>
      <w:r w:rsidR="005359EB">
        <w:rPr>
          <w:rFonts w:ascii="Times New Roman" w:hAnsi="Times New Roman" w:cs="Times New Roman"/>
          <w:sz w:val="22"/>
          <w:lang w:val="en-US"/>
        </w:rPr>
        <w:instrText xml:space="preserve"> ADDIN EN.CITE &lt;EndNote&gt;&lt;Cite&gt;&lt;Author&gt;Kawamura&lt;/Author&gt;&lt;Year&gt;2009&lt;/Year&gt;&lt;RecNum&gt;2927&lt;/RecNum&gt;&lt;DisplayText&gt;(Kawamura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5359EB">
        <w:rPr>
          <w:rFonts w:ascii="Times New Roman" w:hAnsi="Times New Roman" w:cs="Times New Roman"/>
          <w:sz w:val="22"/>
          <w:lang w:val="en-US"/>
        </w:rPr>
        <w:fldChar w:fldCharType="separate"/>
      </w:r>
      <w:r w:rsidR="005359EB">
        <w:rPr>
          <w:rFonts w:ascii="Times New Roman" w:hAnsi="Times New Roman" w:cs="Times New Roman"/>
          <w:noProof/>
          <w:sz w:val="22"/>
          <w:lang w:val="en-US"/>
        </w:rPr>
        <w:t>(Kawamura et al. 2009)</w:t>
      </w:r>
      <w:r w:rsidR="005359EB">
        <w:rPr>
          <w:rFonts w:ascii="Times New Roman" w:hAnsi="Times New Roman" w:cs="Times New Roman"/>
          <w:sz w:val="22"/>
          <w:lang w:val="en-US"/>
        </w:rPr>
        <w:fldChar w:fldCharType="end"/>
      </w:r>
      <w:r w:rsidR="002D2FFE">
        <w:rPr>
          <w:rFonts w:ascii="Times New Roman" w:hAnsi="Times New Roman" w:cs="Times New Roman"/>
          <w:sz w:val="22"/>
          <w:lang w:val="en-US"/>
        </w:rPr>
        <w:t>;</w:t>
      </w:r>
      <w:r w:rsidRPr="00536666">
        <w:rPr>
          <w:rFonts w:ascii="Times New Roman" w:hAnsi="Times New Roman" w:cs="Times New Roman"/>
          <w:sz w:val="22"/>
          <w:lang w:val="en-US"/>
        </w:rPr>
        <w:t xml:space="preserve"> </w:t>
      </w:r>
      <w:r w:rsidR="006455A1">
        <w:rPr>
          <w:rFonts w:ascii="Times New Roman" w:hAnsi="Times New Roman" w:cs="Times New Roman"/>
          <w:sz w:val="22"/>
          <w:lang w:val="en-US"/>
        </w:rPr>
        <w:t xml:space="preserve">to minimize the risk </w:t>
      </w:r>
      <w:r w:rsidR="00484CFE">
        <w:rPr>
          <w:rFonts w:ascii="Times New Roman" w:hAnsi="Times New Roman" w:cs="Times New Roman"/>
          <w:sz w:val="22"/>
          <w:lang w:val="en-US"/>
        </w:rPr>
        <w:t xml:space="preserve">of confounding DOC and lineage effects </w:t>
      </w:r>
      <w:r w:rsidRPr="00536666">
        <w:rPr>
          <w:rFonts w:ascii="Times New Roman" w:hAnsi="Times New Roman" w:cs="Times New Roman"/>
          <w:sz w:val="22"/>
          <w:lang w:val="en-US"/>
        </w:rPr>
        <w:t>we chose study lakes such that our distribution of DOC concentrations</w:t>
      </w:r>
      <w:r w:rsidR="001D6BD4">
        <w:rPr>
          <w:rFonts w:ascii="Times New Roman" w:hAnsi="Times New Roman" w:cs="Times New Roman"/>
          <w:sz w:val="22"/>
          <w:lang w:val="en-US"/>
        </w:rPr>
        <w:t xml:space="preserve"> and our sample size</w:t>
      </w:r>
      <w:r w:rsidRPr="00536666">
        <w:rPr>
          <w:rFonts w:ascii="Times New Roman" w:hAnsi="Times New Roman" w:cs="Times New Roman"/>
          <w:sz w:val="22"/>
          <w:lang w:val="en-US"/>
        </w:rPr>
        <w:t xml:space="preserve"> would be approximately equal in the two </w:t>
      </w:r>
      <w:r w:rsidR="005166FF">
        <w:rPr>
          <w:rFonts w:ascii="Times New Roman" w:hAnsi="Times New Roman" w:cs="Times New Roman"/>
          <w:sz w:val="22"/>
          <w:lang w:val="en-US"/>
        </w:rPr>
        <w:t>basins</w:t>
      </w:r>
      <w:r w:rsidR="008558D2" w:rsidRPr="00536666">
        <w:rPr>
          <w:rFonts w:ascii="Times New Roman" w:hAnsi="Times New Roman" w:cs="Times New Roman"/>
          <w:sz w:val="22"/>
          <w:lang w:val="en-US"/>
        </w:rPr>
        <w:t>.</w:t>
      </w:r>
    </w:p>
    <w:p w14:paraId="276AEB52" w14:textId="533168A8" w:rsidR="002773A0" w:rsidRPr="00536666" w:rsidRDefault="002773A0" w:rsidP="003447FC">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w:t>
      </w:r>
      <w:r w:rsidR="00B107A1">
        <w:rPr>
          <w:rFonts w:ascii="Times New Roman" w:hAnsi="Times New Roman" w:cs="Times New Roman"/>
          <w:sz w:val="22"/>
          <w:lang w:val="en-US"/>
        </w:rPr>
        <w:t>took</w:t>
      </w:r>
      <w:r w:rsidRPr="00536666">
        <w:rPr>
          <w:rFonts w:ascii="Times New Roman" w:hAnsi="Times New Roman" w:cs="Times New Roman"/>
          <w:sz w:val="22"/>
          <w:lang w:val="en-US"/>
        </w:rPr>
        <w:t xml:space="preserve"> ~30 Bluegill</w:t>
      </w:r>
      <w:r w:rsidR="00B107A1">
        <w:rPr>
          <w:rFonts w:ascii="Times New Roman" w:hAnsi="Times New Roman" w:cs="Times New Roman"/>
          <w:sz w:val="22"/>
          <w:lang w:val="en-US"/>
        </w:rPr>
        <w:t xml:space="preserve"> specimens</w:t>
      </w:r>
      <w:r w:rsidRPr="00536666">
        <w:rPr>
          <w:rFonts w:ascii="Times New Roman" w:hAnsi="Times New Roman" w:cs="Times New Roman"/>
          <w:sz w:val="22"/>
          <w:lang w:val="en-US"/>
        </w:rPr>
        <w:t xml:space="preserve"> from each lake between June and August 2018, using a variety of methods including fyke nets, boat electrofishing, and angling (Table 1). Fyke nets (12 m lead, 1.3 cm bar mesh, 1 m</w:t>
      </w:r>
      <w:r w:rsidRPr="00536666">
        <w:rPr>
          <w:rFonts w:ascii="Times New Roman" w:hAnsi="Times New Roman" w:cs="Times New Roman"/>
          <w:sz w:val="22"/>
          <w:vertAlign w:val="superscript"/>
          <w:lang w:val="en-US"/>
        </w:rPr>
        <w:t>3</w:t>
      </w:r>
      <w:r w:rsidRPr="00536666">
        <w:rPr>
          <w:rFonts w:ascii="Times New Roman" w:hAnsi="Times New Roman" w:cs="Times New Roman"/>
          <w:sz w:val="22"/>
          <w:lang w:val="en-US"/>
        </w:rPr>
        <w:t xml:space="preserve"> car, four hoops and two throats) were set from afternoon to morning, with the lead set perpendicularly from shore. Electrofishing was conducted at night using alternating current. Angling was conducted near sunrise or sunset using standard tackle. Captured fish between </w:t>
      </w:r>
      <w:del w:id="31" w:author="Chelsea Elizabeth Bishop" w:date="2021-05-23T14:40:00Z">
        <w:r w:rsidRPr="00536666" w:rsidDel="00FC3A6D">
          <w:rPr>
            <w:rFonts w:ascii="Times New Roman" w:hAnsi="Times New Roman" w:cs="Times New Roman"/>
            <w:sz w:val="22"/>
            <w:lang w:val="en-US"/>
          </w:rPr>
          <w:delText>75 and 150 mm</w:delText>
        </w:r>
      </w:del>
      <w:ins w:id="32" w:author="Chelsea Elizabeth Bishop" w:date="2021-05-23T14:40:00Z">
        <w:r w:rsidR="00FC3A6D" w:rsidRPr="00536666">
          <w:rPr>
            <w:rFonts w:ascii="Times New Roman" w:hAnsi="Times New Roman" w:cs="Times New Roman"/>
            <w:sz w:val="22"/>
            <w:lang w:val="en-US"/>
          </w:rPr>
          <w:t>75- and 150-mm</w:t>
        </w:r>
      </w:ins>
      <w:r w:rsidRPr="00536666">
        <w:rPr>
          <w:rFonts w:ascii="Times New Roman" w:hAnsi="Times New Roman" w:cs="Times New Roman"/>
          <w:sz w:val="22"/>
          <w:lang w:val="en-US"/>
        </w:rPr>
        <w:t xml:space="preserve"> total length (or longer when necessary) were euthanized by overdose of buffered MS-222. We suspended euthanized fish from a rack by the tail before freezing them, </w:t>
      </w:r>
      <w:r w:rsidR="008558D2" w:rsidRPr="00536666">
        <w:rPr>
          <w:rFonts w:ascii="Times New Roman" w:hAnsi="Times New Roman" w:cs="Times New Roman"/>
          <w:sz w:val="22"/>
          <w:lang w:val="en-US"/>
        </w:rPr>
        <w:t>a procedure that</w:t>
      </w:r>
      <w:r w:rsidRPr="00536666">
        <w:rPr>
          <w:rFonts w:ascii="Times New Roman" w:hAnsi="Times New Roman" w:cs="Times New Roman"/>
          <w:sz w:val="22"/>
          <w:lang w:val="en-US"/>
        </w:rPr>
        <w:t xml:space="preserve"> reduce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bending and</w:t>
      </w:r>
      <w:r w:rsidR="008558D2" w:rsidRPr="00536666">
        <w:rPr>
          <w:rFonts w:ascii="Times New Roman" w:hAnsi="Times New Roman" w:cs="Times New Roman"/>
          <w:sz w:val="22"/>
          <w:lang w:val="en-US"/>
        </w:rPr>
        <w:t xml:space="preserve"> thus</w:t>
      </w:r>
      <w:r w:rsidRPr="00536666">
        <w:rPr>
          <w:rFonts w:ascii="Times New Roman" w:hAnsi="Times New Roman" w:cs="Times New Roman"/>
          <w:sz w:val="22"/>
          <w:lang w:val="en-US"/>
        </w:rPr>
        <w:t xml:space="preserve"> facilitate</w:t>
      </w:r>
      <w:r w:rsidR="008558D2" w:rsidRPr="00536666">
        <w:rPr>
          <w:rFonts w:ascii="Times New Roman" w:hAnsi="Times New Roman" w:cs="Times New Roman"/>
          <w:sz w:val="22"/>
          <w:lang w:val="en-US"/>
        </w:rPr>
        <w:t>d</w:t>
      </w:r>
      <w:r w:rsidRPr="00536666">
        <w:rPr>
          <w:rFonts w:ascii="Times New Roman" w:hAnsi="Times New Roman" w:cs="Times New Roman"/>
          <w:sz w:val="22"/>
          <w:lang w:val="en-US"/>
        </w:rPr>
        <w:t xml:space="preserve"> later geometric morphometric analysis. Animal care procedures were approved </w:t>
      </w:r>
      <w:r w:rsidR="006F38D5">
        <w:rPr>
          <w:rFonts w:ascii="Times New Roman" w:hAnsi="Times New Roman" w:cs="Times New Roman"/>
          <w:sz w:val="22"/>
          <w:lang w:val="en-US"/>
        </w:rPr>
        <w:t xml:space="preserve">by the animal care and use committee at the Cary Institute of Ecosystem Studies </w:t>
      </w:r>
      <w:r w:rsidRPr="00536666">
        <w:rPr>
          <w:rFonts w:ascii="Times New Roman" w:hAnsi="Times New Roman" w:cs="Times New Roman"/>
          <w:sz w:val="22"/>
          <w:lang w:val="en-US"/>
        </w:rPr>
        <w:t>under protocol #</w:t>
      </w:r>
      <w:r w:rsidR="006F38D5">
        <w:rPr>
          <w:rFonts w:ascii="Times New Roman" w:hAnsi="Times New Roman" w:cs="Times New Roman"/>
          <w:sz w:val="22"/>
          <w:lang w:val="en-US"/>
        </w:rPr>
        <w:t>2016-06</w:t>
      </w:r>
      <w:r w:rsidRPr="00536666">
        <w:rPr>
          <w:rFonts w:ascii="Times New Roman" w:hAnsi="Times New Roman" w:cs="Times New Roman"/>
          <w:sz w:val="22"/>
          <w:lang w:val="en-US"/>
        </w:rPr>
        <w:t>.</w:t>
      </w:r>
    </w:p>
    <w:p w14:paraId="11B8A812" w14:textId="77777777" w:rsidR="0024699A" w:rsidRPr="00536666" w:rsidRDefault="0024699A" w:rsidP="003447FC">
      <w:pPr>
        <w:spacing w:after="0" w:line="480" w:lineRule="auto"/>
        <w:rPr>
          <w:rFonts w:ascii="Times New Roman" w:hAnsi="Times New Roman" w:cs="Times New Roman"/>
          <w:i/>
          <w:iCs/>
          <w:sz w:val="22"/>
        </w:rPr>
      </w:pPr>
    </w:p>
    <w:p w14:paraId="21C6CAA6" w14:textId="6B04EEC0" w:rsidR="006A5E9E" w:rsidRPr="00536666" w:rsidRDefault="00AF5E64"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Morphometrics</w:t>
      </w:r>
      <w:r w:rsidR="00223B37" w:rsidRPr="00536666">
        <w:rPr>
          <w:rFonts w:ascii="Times New Roman" w:hAnsi="Times New Roman" w:cs="Times New Roman"/>
          <w:i/>
          <w:iCs/>
          <w:sz w:val="22"/>
        </w:rPr>
        <w:t xml:space="preserve"> and </w:t>
      </w:r>
      <w:proofErr w:type="spellStart"/>
      <w:r w:rsidR="00223B37" w:rsidRPr="00536666">
        <w:rPr>
          <w:rFonts w:ascii="Times New Roman" w:hAnsi="Times New Roman" w:cs="Times New Roman"/>
          <w:i/>
          <w:iCs/>
          <w:sz w:val="22"/>
        </w:rPr>
        <w:t>Meristics</w:t>
      </w:r>
      <w:proofErr w:type="spellEnd"/>
      <w:r w:rsidR="006A5E9E" w:rsidRPr="00536666">
        <w:rPr>
          <w:rFonts w:ascii="Times New Roman" w:hAnsi="Times New Roman" w:cs="Times New Roman"/>
          <w:i/>
          <w:iCs/>
          <w:sz w:val="22"/>
        </w:rPr>
        <w:t xml:space="preserve"> </w:t>
      </w:r>
    </w:p>
    <w:p w14:paraId="04A49C7B" w14:textId="0B13C4D6" w:rsidR="00E22011" w:rsidRDefault="004417E8" w:rsidP="003447FC">
      <w:pPr>
        <w:spacing w:after="0" w:line="480" w:lineRule="auto"/>
        <w:rPr>
          <w:ins w:id="33" w:author="Kaija Gahm" w:date="2021-05-20T14:27:00Z"/>
          <w:rFonts w:ascii="Times New Roman" w:hAnsi="Times New Roman" w:cs="Times New Roman"/>
          <w:sz w:val="22"/>
        </w:rPr>
      </w:pPr>
      <w:r w:rsidRPr="00536666">
        <w:rPr>
          <w:rFonts w:ascii="Times New Roman" w:hAnsi="Times New Roman" w:cs="Times New Roman"/>
          <w:sz w:val="22"/>
        </w:rPr>
        <w:lastRenderedPageBreak/>
        <w:tab/>
      </w:r>
      <w:r w:rsidR="00133FC1" w:rsidRPr="00536666">
        <w:rPr>
          <w:rFonts w:ascii="Times New Roman" w:hAnsi="Times New Roman" w:cs="Times New Roman"/>
          <w:sz w:val="22"/>
        </w:rPr>
        <w:t xml:space="preserve">We </w:t>
      </w:r>
      <w:r w:rsidRPr="00536666">
        <w:rPr>
          <w:rFonts w:ascii="Times New Roman" w:hAnsi="Times New Roman" w:cs="Times New Roman"/>
          <w:sz w:val="22"/>
        </w:rPr>
        <w:t>quantified</w:t>
      </w:r>
      <w:r w:rsidR="00133FC1" w:rsidRPr="00536666">
        <w:rPr>
          <w:rFonts w:ascii="Times New Roman" w:hAnsi="Times New Roman" w:cs="Times New Roman"/>
          <w:sz w:val="22"/>
        </w:rPr>
        <w:t xml:space="preserve"> body morphometry</w:t>
      </w:r>
      <w:r w:rsidRPr="00536666">
        <w:rPr>
          <w:rFonts w:ascii="Times New Roman" w:hAnsi="Times New Roman" w:cs="Times New Roman"/>
          <w:sz w:val="22"/>
        </w:rPr>
        <w:t xml:space="preserve"> of each specimen from a photograph</w:t>
      </w:r>
      <w:r w:rsidR="00133FC1" w:rsidRPr="00536666">
        <w:rPr>
          <w:rFonts w:ascii="Times New Roman" w:hAnsi="Times New Roman" w:cs="Times New Roman"/>
          <w:sz w:val="22"/>
        </w:rPr>
        <w:t xml:space="preserve"> by digitizing 19 </w:t>
      </w:r>
      <w:r w:rsidR="00B107A1">
        <w:rPr>
          <w:rFonts w:ascii="Times New Roman" w:hAnsi="Times New Roman" w:cs="Times New Roman"/>
          <w:sz w:val="22"/>
        </w:rPr>
        <w:t>true type II</w:t>
      </w:r>
      <w:r w:rsidR="00133FC1" w:rsidRPr="00536666">
        <w:rPr>
          <w:rFonts w:ascii="Times New Roman" w:hAnsi="Times New Roman" w:cs="Times New Roman"/>
          <w:sz w:val="22"/>
        </w:rPr>
        <w:t xml:space="preserve"> t</w:t>
      </w:r>
      <w:r w:rsidR="00806C34" w:rsidRPr="00536666">
        <w:rPr>
          <w:rFonts w:ascii="Times New Roman" w:hAnsi="Times New Roman" w:cs="Times New Roman"/>
          <w:sz w:val="22"/>
        </w:rPr>
        <w:t>wo-dimensional</w:t>
      </w:r>
      <w:r w:rsidR="00F40936" w:rsidRPr="00536666">
        <w:rPr>
          <w:rFonts w:ascii="Times New Roman" w:hAnsi="Times New Roman" w:cs="Times New Roman"/>
          <w:sz w:val="22"/>
        </w:rPr>
        <w:t xml:space="preserve"> landmark</w:t>
      </w:r>
      <w:r w:rsidR="00133FC1" w:rsidRPr="00536666">
        <w:rPr>
          <w:rFonts w:ascii="Times New Roman" w:hAnsi="Times New Roman" w:cs="Times New Roman"/>
          <w:sz w:val="22"/>
        </w:rPr>
        <w:t>s</w:t>
      </w:r>
      <w:r w:rsidR="002009E7" w:rsidRPr="00536666">
        <w:rPr>
          <w:rFonts w:ascii="Times New Roman" w:hAnsi="Times New Roman" w:cs="Times New Roman"/>
          <w:sz w:val="22"/>
        </w:rPr>
        <w:t xml:space="preserve"> </w:t>
      </w:r>
      <w:r w:rsidR="00806C34" w:rsidRPr="00536666">
        <w:rPr>
          <w:rFonts w:ascii="Times New Roman" w:hAnsi="Times New Roman" w:cs="Times New Roman"/>
          <w:sz w:val="22"/>
        </w:rPr>
        <w:t xml:space="preserve">using tpsDig2 </w:t>
      </w:r>
      <w:r w:rsidR="003F2888" w:rsidRPr="00536666">
        <w:rPr>
          <w:rFonts w:ascii="Times New Roman" w:hAnsi="Times New Roman" w:cs="Times New Roman"/>
          <w:sz w:val="22"/>
        </w:rPr>
        <w:t>v.2.31</w:t>
      </w:r>
      <w:r w:rsidR="00BB7526">
        <w:rPr>
          <w:rFonts w:ascii="Times New Roman" w:hAnsi="Times New Roman" w:cs="Times New Roman"/>
          <w:sz w:val="22"/>
        </w:rPr>
        <w:t xml:space="preserve"> </w:t>
      </w:r>
      <w:commentRangeStart w:id="34"/>
      <w:r w:rsidR="00BB7526">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&lt;EndNote&gt;&lt;Cite&gt;&lt;Author&gt;Rohlf&lt;/Author&gt;&lt;Year&gt;2006&lt;/Year&gt;&lt;RecNum&gt;3366&lt;/RecNum&gt;&lt;DisplayText&gt;(Rohlf 2006)&lt;/DisplayText&gt;&lt;record&gt;&lt;rec-number&gt;3366&lt;/rec-number&gt;&lt;foreign-keys&gt;&lt;key app="EN" db-id="e9zx9raxpstxxhevrxhp9s5kdv0dzs9e59fv" timestamp="1619746036" guid="344d334f-6f05-45f1-9691-6f3d70ea17b9"&gt;3366&lt;/key&gt;&lt;/foreign-keys&gt;&lt;ref-type name="Computer Program"&gt;9&lt;/ref-type&gt;&lt;contributors&gt;&lt;authors&gt;&lt;author&gt;Rohlf, F.J.&lt;/author&gt;&lt;/authors&gt;&lt;/contributors&gt;&lt;titles&gt;&lt;title&gt;tpsDig2, digitize landmarks and outlines&lt;/title&gt;&lt;/titles&gt;&lt;edition&gt;2.31&lt;/edition&gt;&lt;dates&gt;&lt;year&gt;2006&lt;/year&gt;&lt;/dates&gt;&lt;pub-location&gt;Stony Brook, NY&lt;/pub-location&gt;&lt;publisher&gt;Department of Ecology and Evolution, State University of New York Stony Brook&lt;/publisher&gt;&lt;urls&gt;&lt;/urls&gt;&lt;/record&gt;&lt;/Cite&gt;&lt;/EndNote&gt;</w:instrText>
      </w:r>
      <w:r w:rsidR="00BB7526">
        <w:rPr>
          <w:rFonts w:ascii="Times New Roman" w:hAnsi="Times New Roman" w:cs="Times New Roman"/>
          <w:sz w:val="22"/>
        </w:rPr>
        <w:fldChar w:fldCharType="separate"/>
      </w:r>
      <w:r w:rsidR="00BB7526">
        <w:rPr>
          <w:rFonts w:ascii="Times New Roman" w:hAnsi="Times New Roman" w:cs="Times New Roman"/>
          <w:noProof/>
          <w:sz w:val="22"/>
        </w:rPr>
        <w:t>(Rohlf 2006)</w:t>
      </w:r>
      <w:r w:rsidR="00BB7526">
        <w:rPr>
          <w:rFonts w:ascii="Times New Roman" w:hAnsi="Times New Roman" w:cs="Times New Roman"/>
          <w:sz w:val="22"/>
        </w:rPr>
        <w:fldChar w:fldCharType="end"/>
      </w:r>
      <w:commentRangeEnd w:id="34"/>
      <w:r w:rsidR="00AD7757">
        <w:rPr>
          <w:rStyle w:val="CommentReference"/>
          <w:rFonts w:asciiTheme="minorHAnsi" w:hAnsiTheme="minorHAnsi"/>
        </w:rPr>
        <w:commentReference w:id="34"/>
      </w:r>
      <w:r w:rsidR="00806C34" w:rsidRPr="00536666">
        <w:rPr>
          <w:rFonts w:ascii="Times New Roman" w:hAnsi="Times New Roman" w:cs="Times New Roman"/>
          <w:sz w:val="22"/>
        </w:rPr>
        <w:t xml:space="preserve"> </w:t>
      </w:r>
      <w:r w:rsidR="00626C13" w:rsidRPr="00536666">
        <w:rPr>
          <w:rFonts w:ascii="Times New Roman" w:hAnsi="Times New Roman" w:cs="Times New Roman"/>
          <w:sz w:val="22"/>
        </w:rPr>
        <w:t>(Fig</w:t>
      </w:r>
      <w:r w:rsidR="007323E5">
        <w:rPr>
          <w:rFonts w:ascii="Times New Roman" w:hAnsi="Times New Roman" w:cs="Times New Roman"/>
          <w:sz w:val="22"/>
        </w:rPr>
        <w:t>.</w:t>
      </w:r>
      <w:r w:rsidR="00626C13" w:rsidRPr="00536666">
        <w:rPr>
          <w:rFonts w:ascii="Times New Roman" w:hAnsi="Times New Roman" w:cs="Times New Roman"/>
          <w:sz w:val="22"/>
        </w:rPr>
        <w:t xml:space="preserve"> </w:t>
      </w:r>
      <w:r w:rsidRPr="00536666">
        <w:rPr>
          <w:rFonts w:ascii="Times New Roman" w:hAnsi="Times New Roman" w:cs="Times New Roman"/>
          <w:sz w:val="22"/>
        </w:rPr>
        <w:t>1</w:t>
      </w:r>
      <w:r w:rsidR="00E74FB7" w:rsidRPr="00536666">
        <w:rPr>
          <w:rFonts w:ascii="Times New Roman" w:hAnsi="Times New Roman" w:cs="Times New Roman"/>
          <w:sz w:val="22"/>
        </w:rPr>
        <w:t>A</w:t>
      </w:r>
      <w:r w:rsidR="00626C13" w:rsidRPr="00536666">
        <w:rPr>
          <w:rFonts w:ascii="Times New Roman" w:hAnsi="Times New Roman" w:cs="Times New Roman"/>
          <w:sz w:val="22"/>
        </w:rPr>
        <w:t>)</w:t>
      </w:r>
      <w:r w:rsidR="00806C34" w:rsidRPr="00536666">
        <w:rPr>
          <w:rFonts w:ascii="Times New Roman" w:hAnsi="Times New Roman" w:cs="Times New Roman"/>
          <w:sz w:val="22"/>
        </w:rPr>
        <w:t xml:space="preserve">. </w:t>
      </w:r>
      <w:r w:rsidRPr="00536666">
        <w:rPr>
          <w:rFonts w:ascii="Times New Roman" w:hAnsi="Times New Roman" w:cs="Times New Roman"/>
          <w:sz w:val="22"/>
        </w:rPr>
        <w:t>Digital photographs were taken under consistent lighting with a Nikon D300 camera on a tripod, with the F-stop and ISO set to 15 and 200 respectively. We photograph</w:t>
      </w:r>
      <w:r w:rsidR="00E74FB7" w:rsidRPr="00536666">
        <w:rPr>
          <w:rFonts w:ascii="Times New Roman" w:hAnsi="Times New Roman" w:cs="Times New Roman"/>
          <w:sz w:val="22"/>
        </w:rPr>
        <w:t>ed</w:t>
      </w:r>
      <w:r w:rsidRPr="00536666">
        <w:rPr>
          <w:rFonts w:ascii="Times New Roman" w:hAnsi="Times New Roman" w:cs="Times New Roman"/>
          <w:sz w:val="22"/>
        </w:rPr>
        <w:t xml:space="preserve"> the left side of the body after thawing the specimen, pinning its fins out</w:t>
      </w:r>
      <w:r w:rsidR="005058C1" w:rsidRPr="00536666">
        <w:rPr>
          <w:rFonts w:ascii="Times New Roman" w:hAnsi="Times New Roman" w:cs="Times New Roman"/>
          <w:sz w:val="22"/>
        </w:rPr>
        <w:t xml:space="preserve"> (so that fin insertions were clear)</w:t>
      </w:r>
      <w:r w:rsidRPr="00536666">
        <w:rPr>
          <w:rFonts w:ascii="Times New Roman" w:hAnsi="Times New Roman" w:cs="Times New Roman"/>
          <w:sz w:val="22"/>
        </w:rPr>
        <w:t>, ensuring that its mouth was closed</w:t>
      </w:r>
      <w:r w:rsidR="00E74FB7" w:rsidRPr="00536666">
        <w:rPr>
          <w:rFonts w:ascii="Times New Roman" w:hAnsi="Times New Roman" w:cs="Times New Roman"/>
          <w:sz w:val="22"/>
        </w:rPr>
        <w:t>, and including a scale reference</w:t>
      </w:r>
      <w:r w:rsidRPr="00536666">
        <w:rPr>
          <w:rFonts w:ascii="Times New Roman" w:hAnsi="Times New Roman" w:cs="Times New Roman"/>
          <w:sz w:val="22"/>
        </w:rPr>
        <w:t xml:space="preserve">. </w:t>
      </w:r>
      <w:ins w:id="35" w:author="Kaija Gahm" w:date="2021-05-20T14:18:00Z">
        <w:r w:rsidR="00E22011">
          <w:rPr>
            <w:rFonts w:ascii="Times New Roman" w:hAnsi="Times New Roman" w:cs="Times New Roman"/>
            <w:sz w:val="22"/>
          </w:rPr>
          <w:t xml:space="preserve">We calculated </w:t>
        </w:r>
      </w:ins>
      <w:ins w:id="36" w:author="Kaija Gahm" w:date="2021-05-20T14:19:00Z">
        <w:r w:rsidR="00E22011">
          <w:rPr>
            <w:rFonts w:ascii="Times New Roman" w:hAnsi="Times New Roman" w:cs="Times New Roman"/>
            <w:sz w:val="22"/>
          </w:rPr>
          <w:t xml:space="preserve">landmark measurement error following </w:t>
        </w:r>
        <w:proofErr w:type="spellStart"/>
        <w:r w:rsidR="00E22011">
          <w:rPr>
            <w:rFonts w:ascii="Times New Roman" w:hAnsi="Times New Roman" w:cs="Times New Roman"/>
            <w:sz w:val="22"/>
          </w:rPr>
          <w:t>Zelditch</w:t>
        </w:r>
        <w:proofErr w:type="spellEnd"/>
        <w:r w:rsidR="00E22011">
          <w:rPr>
            <w:rFonts w:ascii="Times New Roman" w:hAnsi="Times New Roman" w:cs="Times New Roman"/>
            <w:sz w:val="22"/>
          </w:rPr>
          <w:t xml:space="preserve"> (2012)</w:t>
        </w:r>
      </w:ins>
      <w:ins w:id="37" w:author="Kaija Gahm" w:date="2021-05-20T14:26:00Z">
        <w:r w:rsidR="003B7106">
          <w:rPr>
            <w:rFonts w:ascii="Times New Roman" w:hAnsi="Times New Roman" w:cs="Times New Roman"/>
            <w:sz w:val="22"/>
          </w:rPr>
          <w:t xml:space="preserve">. </w:t>
        </w:r>
      </w:ins>
      <w:ins w:id="38" w:author="Kaija Gahm" w:date="2021-05-20T14:27:00Z">
        <w:r w:rsidR="003B7106">
          <w:rPr>
            <w:rFonts w:ascii="Times New Roman" w:hAnsi="Times New Roman" w:cs="Times New Roman"/>
            <w:sz w:val="22"/>
          </w:rPr>
          <w:t xml:space="preserve">We measured 60 fish four times each and ran a </w:t>
        </w:r>
        <w:proofErr w:type="spellStart"/>
        <w:r w:rsidR="003B7106">
          <w:rPr>
            <w:rFonts w:ascii="Times New Roman" w:hAnsi="Times New Roman" w:cs="Times New Roman"/>
            <w:sz w:val="22"/>
          </w:rPr>
          <w:t>procrustes</w:t>
        </w:r>
        <w:proofErr w:type="spellEnd"/>
        <w:r w:rsidR="003B7106">
          <w:rPr>
            <w:rFonts w:ascii="Times New Roman" w:hAnsi="Times New Roman" w:cs="Times New Roman"/>
            <w:sz w:val="22"/>
          </w:rPr>
          <w:t xml:space="preserve"> ANOVA with the following formula: </w:t>
        </w:r>
        <w:proofErr w:type="spellStart"/>
        <w:r w:rsidR="003B7106" w:rsidRPr="003B7106">
          <w:rPr>
            <w:rFonts w:ascii="Times New Roman" w:hAnsi="Times New Roman" w:cs="Times New Roman"/>
            <w:sz w:val="22"/>
          </w:rPr>
          <w:t>procD.lm</w:t>
        </w:r>
        <w:proofErr w:type="spellEnd"/>
        <w:r w:rsidR="003B7106" w:rsidRPr="003B7106">
          <w:rPr>
            <w:rFonts w:ascii="Times New Roman" w:hAnsi="Times New Roman" w:cs="Times New Roman"/>
            <w:sz w:val="22"/>
          </w:rPr>
          <w:t>(</w:t>
        </w:r>
      </w:ins>
      <w:ins w:id="39" w:author="Kaija Gahm" w:date="2021-05-20T14:28:00Z">
        <w:r w:rsidR="003B7106">
          <w:rPr>
            <w:rFonts w:ascii="Times New Roman" w:hAnsi="Times New Roman" w:cs="Times New Roman"/>
            <w:sz w:val="22"/>
          </w:rPr>
          <w:t>shape</w:t>
        </w:r>
      </w:ins>
      <w:ins w:id="40" w:author="Kaija Gahm" w:date="2021-05-20T14:27:00Z">
        <w:r w:rsidR="003B7106" w:rsidRPr="003B7106">
          <w:rPr>
            <w:rFonts w:ascii="Times New Roman" w:hAnsi="Times New Roman" w:cs="Times New Roman"/>
            <w:sz w:val="22"/>
          </w:rPr>
          <w:t xml:space="preserve"> ~ </w:t>
        </w:r>
        <w:proofErr w:type="spellStart"/>
        <w:r w:rsidR="003B7106" w:rsidRPr="003B7106">
          <w:rPr>
            <w:rFonts w:ascii="Times New Roman" w:hAnsi="Times New Roman" w:cs="Times New Roman"/>
            <w:sz w:val="22"/>
          </w:rPr>
          <w:t>fishID</w:t>
        </w:r>
      </w:ins>
      <w:proofErr w:type="spellEnd"/>
      <w:ins w:id="41" w:author="Kaija Gahm" w:date="2021-05-20T14:34:00Z">
        <w:r w:rsidR="003B7106">
          <w:rPr>
            <w:rFonts w:ascii="Times New Roman" w:hAnsi="Times New Roman" w:cs="Times New Roman"/>
            <w:sz w:val="22"/>
          </w:rPr>
          <w:t xml:space="preserve"> + </w:t>
        </w:r>
        <w:proofErr w:type="spellStart"/>
        <w:proofErr w:type="gramStart"/>
        <w:r w:rsidR="003B7106">
          <w:rPr>
            <w:rFonts w:ascii="Times New Roman" w:hAnsi="Times New Roman" w:cs="Times New Roman"/>
            <w:sz w:val="22"/>
          </w:rPr>
          <w:t>fishID:</w:t>
        </w:r>
      </w:ins>
      <w:ins w:id="42" w:author="Kaija Gahm" w:date="2021-05-20T14:28:00Z">
        <w:r w:rsidR="003B7106">
          <w:rPr>
            <w:rFonts w:ascii="Times New Roman" w:hAnsi="Times New Roman" w:cs="Times New Roman"/>
            <w:sz w:val="22"/>
          </w:rPr>
          <w:t>replicate</w:t>
        </w:r>
      </w:ins>
      <w:proofErr w:type="spellEnd"/>
      <w:proofErr w:type="gramEnd"/>
      <w:ins w:id="43" w:author="Kaija Gahm" w:date="2021-05-20T14:27:00Z">
        <w:r w:rsidR="003B7106" w:rsidRPr="003B7106">
          <w:rPr>
            <w:rFonts w:ascii="Times New Roman" w:hAnsi="Times New Roman" w:cs="Times New Roman"/>
            <w:sz w:val="22"/>
          </w:rPr>
          <w:t>)</w:t>
        </w:r>
      </w:ins>
      <w:ins w:id="44" w:author="Kaija Gahm" w:date="2021-05-20T14:28:00Z">
        <w:r w:rsidR="003B7106">
          <w:rPr>
            <w:rFonts w:ascii="Times New Roman" w:hAnsi="Times New Roman" w:cs="Times New Roman"/>
            <w:sz w:val="22"/>
          </w:rPr>
          <w:t xml:space="preserve">, where </w:t>
        </w:r>
      </w:ins>
      <w:ins w:id="45" w:author="Kaija Gahm" w:date="2021-05-20T14:29:00Z">
        <w:r w:rsidR="003B7106">
          <w:rPr>
            <w:rFonts w:ascii="Times New Roman" w:hAnsi="Times New Roman" w:cs="Times New Roman"/>
            <w:sz w:val="22"/>
          </w:rPr>
          <w:t>‘shape’ is the digitized landmarks from the tpsDig2 .</w:t>
        </w:r>
        <w:proofErr w:type="spellStart"/>
        <w:r w:rsidR="003B7106">
          <w:rPr>
            <w:rFonts w:ascii="Times New Roman" w:hAnsi="Times New Roman" w:cs="Times New Roman"/>
            <w:sz w:val="22"/>
          </w:rPr>
          <w:t>tps</w:t>
        </w:r>
        <w:proofErr w:type="spellEnd"/>
        <w:r w:rsidR="003B7106">
          <w:rPr>
            <w:rFonts w:ascii="Times New Roman" w:hAnsi="Times New Roman" w:cs="Times New Roman"/>
            <w:sz w:val="22"/>
          </w:rPr>
          <w:t xml:space="preserve"> output, </w:t>
        </w:r>
        <w:proofErr w:type="spellStart"/>
        <w:r w:rsidR="003B7106">
          <w:rPr>
            <w:rFonts w:ascii="Times New Roman" w:hAnsi="Times New Roman" w:cs="Times New Roman"/>
            <w:sz w:val="22"/>
          </w:rPr>
          <w:t>fishID</w:t>
        </w:r>
        <w:proofErr w:type="spellEnd"/>
        <w:r w:rsidR="003B7106">
          <w:rPr>
            <w:rFonts w:ascii="Times New Roman" w:hAnsi="Times New Roman" w:cs="Times New Roman"/>
            <w:sz w:val="22"/>
          </w:rPr>
          <w:t xml:space="preserve"> is the individual fish identifier, and replicate is the replicate numb</w:t>
        </w:r>
      </w:ins>
      <w:ins w:id="46" w:author="Kaija Gahm" w:date="2021-05-20T14:30:00Z">
        <w:r w:rsidR="003B7106">
          <w:rPr>
            <w:rFonts w:ascii="Times New Roman" w:hAnsi="Times New Roman" w:cs="Times New Roman"/>
            <w:sz w:val="22"/>
          </w:rPr>
          <w:t xml:space="preserve">er, an integer from 1 to 4. </w:t>
        </w:r>
      </w:ins>
      <w:ins w:id="47" w:author="Kaija Gahm" w:date="2021-05-20T14:29:00Z">
        <w:r w:rsidR="003B7106">
          <w:rPr>
            <w:rFonts w:ascii="Times New Roman" w:hAnsi="Times New Roman" w:cs="Times New Roman"/>
            <w:sz w:val="22"/>
          </w:rPr>
          <w:t xml:space="preserve"> </w:t>
        </w:r>
      </w:ins>
      <w:ins w:id="48" w:author="Kaija Gahm" w:date="2021-05-20T14:34:00Z">
        <w:r w:rsidR="003B7106">
          <w:rPr>
            <w:rFonts w:ascii="Times New Roman" w:hAnsi="Times New Roman" w:cs="Times New Roman"/>
            <w:sz w:val="22"/>
          </w:rPr>
          <w:t>Then we used the mean square terms from the ANOVA output to compute rep</w:t>
        </w:r>
      </w:ins>
      <w:ins w:id="49" w:author="Kaija Gahm" w:date="2021-05-20T14:35:00Z">
        <w:r w:rsidR="003B7106">
          <w:rPr>
            <w:rFonts w:ascii="Times New Roman" w:hAnsi="Times New Roman" w:cs="Times New Roman"/>
            <w:sz w:val="22"/>
          </w:rPr>
          <w:t>eatability as: R = (</w:t>
        </w:r>
        <w:r w:rsidR="003B7106" w:rsidRPr="003B7106">
          <w:rPr>
            <w:rFonts w:ascii="Times New Roman" w:hAnsi="Times New Roman" w:cs="Times New Roman"/>
            <w:sz w:val="22"/>
          </w:rPr>
          <w:t>(</w:t>
        </w:r>
        <w:proofErr w:type="spellStart"/>
        <w:r w:rsidR="003B7106">
          <w:rPr>
            <w:rFonts w:ascii="Times New Roman" w:hAnsi="Times New Roman" w:cs="Times New Roman"/>
            <w:sz w:val="22"/>
          </w:rPr>
          <w:t>MS</w:t>
        </w:r>
        <w:r w:rsidR="003B7106">
          <w:rPr>
            <w:rFonts w:ascii="Times New Roman" w:hAnsi="Times New Roman" w:cs="Times New Roman"/>
            <w:sz w:val="22"/>
            <w:vertAlign w:val="subscript"/>
          </w:rPr>
          <w:t>fishID</w:t>
        </w:r>
        <w:proofErr w:type="spellEnd"/>
        <w:r w:rsidR="003B7106" w:rsidRPr="003B7106">
          <w:rPr>
            <w:rFonts w:ascii="Times New Roman" w:hAnsi="Times New Roman" w:cs="Times New Roman"/>
            <w:sz w:val="22"/>
          </w:rPr>
          <w:t xml:space="preserve"> </w:t>
        </w:r>
      </w:ins>
      <w:ins w:id="50" w:author="Kaija Gahm" w:date="2021-05-20T14:36:00Z">
        <w:r w:rsidR="003B7106">
          <w:rPr>
            <w:rFonts w:ascii="Times New Roman" w:hAnsi="Times New Roman" w:cs="Times New Roman"/>
            <w:sz w:val="22"/>
          </w:rPr>
          <w:t>–</w:t>
        </w:r>
      </w:ins>
      <w:ins w:id="51" w:author="Kaija Gahm" w:date="2021-05-20T14:35:00Z">
        <w:r w:rsidR="003B7106" w:rsidRPr="003B7106">
          <w:rPr>
            <w:rFonts w:ascii="Times New Roman" w:hAnsi="Times New Roman" w:cs="Times New Roman"/>
            <w:sz w:val="22"/>
          </w:rPr>
          <w:t xml:space="preserve"> </w:t>
        </w:r>
        <w:proofErr w:type="spellStart"/>
        <w:proofErr w:type="gramStart"/>
        <w:r w:rsidR="003B7106">
          <w:rPr>
            <w:rFonts w:ascii="Times New Roman" w:hAnsi="Times New Roman" w:cs="Times New Roman"/>
            <w:sz w:val="22"/>
          </w:rPr>
          <w:t>MS</w:t>
        </w:r>
      </w:ins>
      <w:ins w:id="52" w:author="Kaija Gahm" w:date="2021-05-20T14:36:00Z">
        <w:r w:rsidR="003B7106">
          <w:rPr>
            <w:rFonts w:ascii="Times New Roman" w:hAnsi="Times New Roman" w:cs="Times New Roman"/>
            <w:sz w:val="22"/>
            <w:vertAlign w:val="subscript"/>
          </w:rPr>
          <w:t>fishID:replicate</w:t>
        </w:r>
      </w:ins>
      <w:proofErr w:type="spellEnd"/>
      <w:proofErr w:type="gramEnd"/>
      <w:ins w:id="53" w:author="Kaija Gahm" w:date="2021-05-20T14:35:00Z">
        <w:r w:rsidR="003B7106" w:rsidRPr="003B7106">
          <w:rPr>
            <w:rFonts w:ascii="Times New Roman" w:hAnsi="Times New Roman" w:cs="Times New Roman"/>
            <w:sz w:val="22"/>
          </w:rPr>
          <w:t>)/4</w:t>
        </w:r>
        <w:r w:rsidR="003B7106">
          <w:rPr>
            <w:rFonts w:ascii="Times New Roman" w:hAnsi="Times New Roman" w:cs="Times New Roman"/>
            <w:sz w:val="22"/>
          </w:rPr>
          <w:t>)</w:t>
        </w:r>
        <w:r w:rsidR="003B7106" w:rsidRPr="003B7106">
          <w:rPr>
            <w:rFonts w:ascii="Times New Roman" w:hAnsi="Times New Roman" w:cs="Times New Roman"/>
            <w:sz w:val="22"/>
          </w:rPr>
          <w:t>/(</w:t>
        </w:r>
      </w:ins>
      <w:proofErr w:type="spellStart"/>
      <w:ins w:id="54" w:author="Kaija Gahm" w:date="2021-05-20T14:36:00Z">
        <w:r w:rsidR="003B7106">
          <w:rPr>
            <w:rFonts w:ascii="Times New Roman" w:hAnsi="Times New Roman" w:cs="Times New Roman"/>
            <w:sz w:val="22"/>
          </w:rPr>
          <w:t>MS</w:t>
        </w:r>
        <w:r w:rsidR="003B7106">
          <w:rPr>
            <w:rFonts w:ascii="Times New Roman" w:hAnsi="Times New Roman" w:cs="Times New Roman"/>
            <w:sz w:val="22"/>
            <w:vertAlign w:val="subscript"/>
          </w:rPr>
          <w:t>fishID:replicate</w:t>
        </w:r>
      </w:ins>
      <w:proofErr w:type="spellEnd"/>
      <w:ins w:id="55" w:author="Kaija Gahm" w:date="2021-05-20T14:35:00Z">
        <w:r w:rsidR="003B7106" w:rsidRPr="003B7106">
          <w:rPr>
            <w:rFonts w:ascii="Times New Roman" w:hAnsi="Times New Roman" w:cs="Times New Roman"/>
            <w:sz w:val="22"/>
          </w:rPr>
          <w:t xml:space="preserve"> +</w:t>
        </w:r>
        <w:r w:rsidR="003B7106">
          <w:rPr>
            <w:rFonts w:ascii="Times New Roman" w:hAnsi="Times New Roman" w:cs="Times New Roman"/>
            <w:sz w:val="22"/>
          </w:rPr>
          <w:t xml:space="preserve"> (</w:t>
        </w:r>
        <w:r w:rsidR="003B7106" w:rsidRPr="003B7106">
          <w:rPr>
            <w:rFonts w:ascii="Times New Roman" w:hAnsi="Times New Roman" w:cs="Times New Roman"/>
            <w:sz w:val="22"/>
          </w:rPr>
          <w:t>(</w:t>
        </w:r>
      </w:ins>
      <w:proofErr w:type="spellStart"/>
      <w:ins w:id="56" w:author="Kaija Gahm" w:date="2021-05-20T14:36:00Z">
        <w:r w:rsidR="003B7106">
          <w:rPr>
            <w:rFonts w:ascii="Times New Roman" w:hAnsi="Times New Roman" w:cs="Times New Roman"/>
            <w:sz w:val="22"/>
          </w:rPr>
          <w:t>MS</w:t>
        </w:r>
        <w:r w:rsidR="003B7106">
          <w:rPr>
            <w:rFonts w:ascii="Times New Roman" w:hAnsi="Times New Roman" w:cs="Times New Roman"/>
            <w:sz w:val="22"/>
            <w:vertAlign w:val="subscript"/>
          </w:rPr>
          <w:t>fishID</w:t>
        </w:r>
        <w:proofErr w:type="spellEnd"/>
        <w:r w:rsidR="003B7106">
          <w:rPr>
            <w:rFonts w:ascii="Times New Roman" w:hAnsi="Times New Roman" w:cs="Times New Roman"/>
            <w:sz w:val="22"/>
            <w:vertAlign w:val="subscript"/>
          </w:rPr>
          <w:t xml:space="preserve"> </w:t>
        </w:r>
        <w:r w:rsidR="003B7106">
          <w:rPr>
            <w:rFonts w:ascii="Times New Roman" w:hAnsi="Times New Roman" w:cs="Times New Roman"/>
            <w:sz w:val="22"/>
          </w:rPr>
          <w:t xml:space="preserve">– </w:t>
        </w:r>
        <w:proofErr w:type="spellStart"/>
        <w:r w:rsidR="003B7106">
          <w:rPr>
            <w:rFonts w:ascii="Times New Roman" w:hAnsi="Times New Roman" w:cs="Times New Roman"/>
            <w:sz w:val="22"/>
          </w:rPr>
          <w:t>MS</w:t>
        </w:r>
        <w:r w:rsidR="003B7106">
          <w:rPr>
            <w:rFonts w:ascii="Times New Roman" w:hAnsi="Times New Roman" w:cs="Times New Roman"/>
            <w:sz w:val="22"/>
            <w:vertAlign w:val="subscript"/>
          </w:rPr>
          <w:t>fishID:replicate</w:t>
        </w:r>
      </w:ins>
      <w:proofErr w:type="spellEnd"/>
      <w:ins w:id="57" w:author="Kaija Gahm" w:date="2021-05-20T14:35:00Z">
        <w:r w:rsidR="003B7106" w:rsidRPr="003B7106">
          <w:rPr>
            <w:rFonts w:ascii="Times New Roman" w:hAnsi="Times New Roman" w:cs="Times New Roman"/>
            <w:sz w:val="22"/>
          </w:rPr>
          <w:t>)/4</w:t>
        </w:r>
        <w:r w:rsidR="003B7106">
          <w:rPr>
            <w:rFonts w:ascii="Times New Roman" w:hAnsi="Times New Roman" w:cs="Times New Roman"/>
            <w:sz w:val="22"/>
          </w:rPr>
          <w:t>)</w:t>
        </w:r>
        <w:r w:rsidR="003B7106" w:rsidRPr="003B7106">
          <w:rPr>
            <w:rFonts w:ascii="Times New Roman" w:hAnsi="Times New Roman" w:cs="Times New Roman"/>
            <w:sz w:val="22"/>
          </w:rPr>
          <w:t>)</w:t>
        </w:r>
      </w:ins>
      <w:ins w:id="58" w:author="Kaija Gahm" w:date="2021-05-20T14:36:00Z">
        <w:r w:rsidR="003B7106">
          <w:rPr>
            <w:rFonts w:ascii="Times New Roman" w:hAnsi="Times New Roman" w:cs="Times New Roman"/>
            <w:sz w:val="22"/>
          </w:rPr>
          <w:t xml:space="preserve">. </w:t>
        </w:r>
      </w:ins>
    </w:p>
    <w:p w14:paraId="3F8AEEDB" w14:textId="5792FC07" w:rsidR="00E74FB7" w:rsidRPr="00536666" w:rsidRDefault="00C17C1B">
      <w:pPr>
        <w:spacing w:after="0" w:line="480" w:lineRule="auto"/>
        <w:ind w:firstLine="720"/>
        <w:rPr>
          <w:rFonts w:ascii="Times New Roman" w:hAnsi="Times New Roman" w:cs="Times New Roman"/>
          <w:sz w:val="22"/>
        </w:rPr>
        <w:pPrChange w:id="59" w:author="Kaija Gahm" w:date="2021-05-20T14:36:00Z">
          <w:pPr>
            <w:spacing w:after="0" w:line="480" w:lineRule="auto"/>
          </w:pPr>
        </w:pPrChange>
      </w:pPr>
      <w:commentRangeStart w:id="60"/>
      <w:commentRangeStart w:id="61"/>
      <w:r w:rsidRPr="00536666">
        <w:rPr>
          <w:rFonts w:ascii="Times New Roman" w:hAnsi="Times New Roman" w:cs="Times New Roman"/>
          <w:sz w:val="22"/>
        </w:rPr>
        <w:t>Landmark</w:t>
      </w:r>
      <w:commentRangeEnd w:id="60"/>
      <w:r w:rsidR="00B107A1">
        <w:rPr>
          <w:rStyle w:val="CommentReference"/>
          <w:rFonts w:asciiTheme="minorHAnsi" w:hAnsiTheme="minorHAnsi"/>
        </w:rPr>
        <w:commentReference w:id="60"/>
      </w:r>
      <w:commentRangeEnd w:id="61"/>
      <w:r w:rsidR="001C736A">
        <w:rPr>
          <w:rStyle w:val="CommentReference"/>
          <w:rFonts w:asciiTheme="minorHAnsi" w:hAnsiTheme="minorHAnsi"/>
        </w:rPr>
        <w:commentReference w:id="61"/>
      </w:r>
      <w:r w:rsidRPr="00536666">
        <w:rPr>
          <w:rFonts w:ascii="Times New Roman" w:hAnsi="Times New Roman" w:cs="Times New Roman"/>
          <w:sz w:val="22"/>
        </w:rPr>
        <w:t xml:space="preserve"> placement was </w:t>
      </w:r>
      <w:commentRangeStart w:id="62"/>
      <w:commentRangeStart w:id="63"/>
      <w:r w:rsidRPr="00536666">
        <w:rPr>
          <w:rFonts w:ascii="Times New Roman" w:hAnsi="Times New Roman" w:cs="Times New Roman"/>
          <w:sz w:val="22"/>
        </w:rPr>
        <w:t>9</w:t>
      </w:r>
      <w:ins w:id="64" w:author="Kaija Gahm" w:date="2021-05-20T14:16:00Z">
        <w:r w:rsidR="00E22011">
          <w:rPr>
            <w:rFonts w:ascii="Times New Roman" w:hAnsi="Times New Roman" w:cs="Times New Roman"/>
            <w:sz w:val="22"/>
          </w:rPr>
          <w:t>4.7</w:t>
        </w:r>
      </w:ins>
      <w:del w:id="65" w:author="Kaija Gahm" w:date="2021-05-20T14:16:00Z">
        <w:r w:rsidRPr="00536666" w:rsidDel="00E22011">
          <w:rPr>
            <w:rFonts w:ascii="Times New Roman" w:hAnsi="Times New Roman" w:cs="Times New Roman"/>
            <w:sz w:val="22"/>
          </w:rPr>
          <w:delText>6</w:delText>
        </w:r>
      </w:del>
      <w:r w:rsidRPr="00536666">
        <w:rPr>
          <w:rFonts w:ascii="Times New Roman" w:hAnsi="Times New Roman" w:cs="Times New Roman"/>
          <w:sz w:val="22"/>
        </w:rPr>
        <w:t xml:space="preserve">% repeatable </w:t>
      </w:r>
      <w:r w:rsidR="00B107A1">
        <w:rPr>
          <w:rFonts w:ascii="Times New Roman" w:hAnsi="Times New Roman" w:cs="Times New Roman"/>
          <w:sz w:val="22"/>
        </w:rPr>
        <w:t>(</w:t>
      </w:r>
      <w:del w:id="66" w:author="Kaija Gahm" w:date="2021-05-20T14:36:00Z">
        <w:r w:rsidR="00B107A1" w:rsidDel="003B7106">
          <w:rPr>
            <w:rFonts w:ascii="Times New Roman" w:hAnsi="Times New Roman" w:cs="Times New Roman"/>
            <w:sz w:val="22"/>
          </w:rPr>
          <w:delText xml:space="preserve">interspecific </w:delText>
        </w:r>
      </w:del>
      <w:ins w:id="67" w:author="Kaija Gahm" w:date="2021-05-20T14:36:00Z">
        <w:r w:rsidR="003B7106">
          <w:rPr>
            <w:rFonts w:ascii="Times New Roman" w:hAnsi="Times New Roman" w:cs="Times New Roman"/>
            <w:sz w:val="22"/>
          </w:rPr>
          <w:t xml:space="preserve">inter-individual </w:t>
        </w:r>
      </w:ins>
      <w:r w:rsidR="00B107A1">
        <w:rPr>
          <w:rFonts w:ascii="Times New Roman" w:hAnsi="Times New Roman" w:cs="Times New Roman"/>
          <w:sz w:val="22"/>
        </w:rPr>
        <w:t>variation (</w:t>
      </w:r>
      <w:r w:rsidR="00B107A1" w:rsidRPr="00152206">
        <w:rPr>
          <w:rFonts w:ascii="Times New Roman" w:hAnsi="Times New Roman" w:cs="Times New Roman"/>
          <w:sz w:val="22"/>
        </w:rPr>
        <w:t xml:space="preserve">F = </w:t>
      </w:r>
      <w:ins w:id="68" w:author="Kaija Gahm" w:date="2021-05-20T14:37:00Z">
        <w:r w:rsidR="003B7106" w:rsidRPr="003B7106">
          <w:rPr>
            <w:rFonts w:ascii="Times New Roman" w:hAnsi="Times New Roman" w:cs="Times New Roman"/>
            <w:sz w:val="22"/>
          </w:rPr>
          <w:t>187.1758</w:t>
        </w:r>
      </w:ins>
      <w:del w:id="69" w:author="Kaija Gahm" w:date="2021-05-20T14:36:00Z">
        <w:r w:rsidR="00B107A1" w:rsidDel="003B7106">
          <w:rPr>
            <w:rFonts w:ascii="Times New Roman" w:hAnsi="Times New Roman" w:cs="Times New Roman"/>
            <w:sz w:val="22"/>
          </w:rPr>
          <w:delText>X</w:delText>
        </w:r>
      </w:del>
      <w:r w:rsidR="00B107A1" w:rsidRPr="00152206">
        <w:rPr>
          <w:rFonts w:ascii="Times New Roman" w:hAnsi="Times New Roman" w:cs="Times New Roman"/>
          <w:sz w:val="22"/>
        </w:rPr>
        <w:t>,</w:t>
      </w:r>
      <w:ins w:id="70" w:author="Kaija Gahm" w:date="2021-05-20T14:36:00Z">
        <w:r w:rsidR="003B7106">
          <w:rPr>
            <w:rFonts w:ascii="Times New Roman" w:hAnsi="Times New Roman" w:cs="Times New Roman"/>
            <w:sz w:val="22"/>
          </w:rPr>
          <w:t xml:space="preserve"> </w:t>
        </w:r>
      </w:ins>
      <w:r w:rsidR="00B107A1" w:rsidRPr="00152206">
        <w:rPr>
          <w:rFonts w:ascii="Times New Roman" w:hAnsi="Times New Roman" w:cs="Times New Roman"/>
          <w:sz w:val="22"/>
        </w:rPr>
        <w:t xml:space="preserve">P </w:t>
      </w:r>
      <w:r w:rsidR="00B107A1">
        <w:rPr>
          <w:rFonts w:ascii="Times New Roman" w:hAnsi="Times New Roman" w:cs="Times New Roman"/>
          <w:sz w:val="22"/>
        </w:rPr>
        <w:t xml:space="preserve">= </w:t>
      </w:r>
      <w:commentRangeStart w:id="71"/>
      <w:del w:id="72" w:author="Kaija Gahm" w:date="2021-05-20T14:37:00Z">
        <w:r w:rsidR="00B107A1" w:rsidDel="003B7106">
          <w:rPr>
            <w:rFonts w:ascii="Times New Roman" w:hAnsi="Times New Roman" w:cs="Times New Roman"/>
            <w:sz w:val="22"/>
          </w:rPr>
          <w:delText>Z</w:delText>
        </w:r>
        <w:commentRangeEnd w:id="71"/>
        <w:r w:rsidR="00B107A1" w:rsidDel="003B7106">
          <w:rPr>
            <w:rStyle w:val="CommentReference"/>
            <w:rFonts w:asciiTheme="minorHAnsi" w:hAnsiTheme="minorHAnsi"/>
          </w:rPr>
          <w:commentReference w:id="71"/>
        </w:r>
        <w:r w:rsidR="00B107A1" w:rsidDel="003B7106">
          <w:rPr>
            <w:rFonts w:ascii="Times New Roman" w:hAnsi="Times New Roman" w:cs="Times New Roman"/>
            <w:sz w:val="22"/>
          </w:rPr>
          <w:delText>)</w:delText>
        </w:r>
      </w:del>
      <w:ins w:id="73" w:author="Kaija Gahm" w:date="2021-05-20T14:37:00Z">
        <w:r w:rsidR="003B7106">
          <w:rPr>
            <w:rFonts w:ascii="Times New Roman" w:hAnsi="Times New Roman" w:cs="Times New Roman"/>
            <w:sz w:val="22"/>
          </w:rPr>
          <w:t>0.001</w:t>
        </w:r>
      </w:ins>
      <w:r w:rsidR="00B107A1" w:rsidRPr="00152206">
        <w:rPr>
          <w:rFonts w:ascii="Times New Roman" w:hAnsi="Times New Roman" w:cs="Times New Roman"/>
          <w:sz w:val="22"/>
        </w:rPr>
        <w:t xml:space="preserve"> </w:t>
      </w:r>
      <w:r w:rsidR="00B107A1">
        <w:rPr>
          <w:rFonts w:ascii="Times New Roman" w:hAnsi="Times New Roman" w:cs="Times New Roman"/>
          <w:sz w:val="22"/>
        </w:rPr>
        <w:t>larger than intraspecific variation (</w:t>
      </w:r>
      <w:r w:rsidR="00B107A1" w:rsidRPr="00152206">
        <w:rPr>
          <w:rFonts w:ascii="Times New Roman" w:hAnsi="Times New Roman" w:cs="Times New Roman"/>
          <w:sz w:val="22"/>
        </w:rPr>
        <w:t xml:space="preserve">F = </w:t>
      </w:r>
      <w:ins w:id="74" w:author="Kaija Gahm" w:date="2021-05-20T14:37:00Z">
        <w:r w:rsidR="003B7106" w:rsidRPr="003B7106">
          <w:rPr>
            <w:rFonts w:ascii="Times New Roman" w:hAnsi="Times New Roman" w:cs="Times New Roman"/>
            <w:sz w:val="22"/>
          </w:rPr>
          <w:t>2.6012</w:t>
        </w:r>
      </w:ins>
      <w:del w:id="75" w:author="Kaija Gahm" w:date="2021-05-20T14:37:00Z">
        <w:r w:rsidR="00B107A1" w:rsidDel="003B7106">
          <w:rPr>
            <w:rFonts w:ascii="Times New Roman" w:hAnsi="Times New Roman" w:cs="Times New Roman"/>
            <w:sz w:val="22"/>
          </w:rPr>
          <w:delText>X</w:delText>
        </w:r>
      </w:del>
      <w:r w:rsidR="00B107A1" w:rsidRPr="00152206">
        <w:rPr>
          <w:rFonts w:ascii="Times New Roman" w:hAnsi="Times New Roman" w:cs="Times New Roman"/>
          <w:sz w:val="22"/>
        </w:rPr>
        <w:t>,</w:t>
      </w:r>
      <w:ins w:id="76" w:author="Kaija Gahm" w:date="2021-05-20T14:37:00Z">
        <w:r w:rsidR="003B7106">
          <w:rPr>
            <w:rFonts w:ascii="Times New Roman" w:hAnsi="Times New Roman" w:cs="Times New Roman"/>
            <w:sz w:val="22"/>
          </w:rPr>
          <w:t xml:space="preserve"> </w:t>
        </w:r>
      </w:ins>
      <w:r w:rsidR="00B107A1" w:rsidRPr="00152206">
        <w:rPr>
          <w:rFonts w:ascii="Times New Roman" w:hAnsi="Times New Roman" w:cs="Times New Roman"/>
          <w:sz w:val="22"/>
        </w:rPr>
        <w:t xml:space="preserve">P </w:t>
      </w:r>
      <w:r w:rsidR="00B107A1">
        <w:rPr>
          <w:rFonts w:ascii="Times New Roman" w:hAnsi="Times New Roman" w:cs="Times New Roman"/>
          <w:sz w:val="22"/>
        </w:rPr>
        <w:t xml:space="preserve">= </w:t>
      </w:r>
      <w:commentRangeStart w:id="77"/>
      <w:commentRangeStart w:id="78"/>
      <w:del w:id="79" w:author="Kaija Gahm" w:date="2021-05-20T14:37:00Z">
        <w:r w:rsidR="00B107A1" w:rsidDel="003B7106">
          <w:rPr>
            <w:rFonts w:ascii="Times New Roman" w:hAnsi="Times New Roman" w:cs="Times New Roman"/>
            <w:sz w:val="22"/>
          </w:rPr>
          <w:delText>Z</w:delText>
        </w:r>
        <w:commentRangeEnd w:id="77"/>
        <w:r w:rsidR="00B107A1" w:rsidDel="003B7106">
          <w:rPr>
            <w:rStyle w:val="CommentReference"/>
            <w:rFonts w:asciiTheme="minorHAnsi" w:hAnsiTheme="minorHAnsi"/>
          </w:rPr>
          <w:commentReference w:id="77"/>
        </w:r>
        <w:commentRangeEnd w:id="78"/>
        <w:r w:rsidR="00E22011" w:rsidDel="003B7106">
          <w:rPr>
            <w:rStyle w:val="CommentReference"/>
            <w:rFonts w:asciiTheme="minorHAnsi" w:hAnsiTheme="minorHAnsi"/>
          </w:rPr>
          <w:commentReference w:id="78"/>
        </w:r>
        <w:r w:rsidR="00B107A1" w:rsidDel="003B7106">
          <w:rPr>
            <w:rFonts w:ascii="Times New Roman" w:hAnsi="Times New Roman" w:cs="Times New Roman"/>
            <w:sz w:val="22"/>
          </w:rPr>
          <w:delText>)</w:delText>
        </w:r>
      </w:del>
      <w:ins w:id="80" w:author="Kaija Gahm" w:date="2021-05-20T14:37:00Z">
        <w:r w:rsidR="003B7106">
          <w:rPr>
            <w:rFonts w:ascii="Times New Roman" w:hAnsi="Times New Roman" w:cs="Times New Roman"/>
            <w:sz w:val="22"/>
          </w:rPr>
          <w:t>0.001</w:t>
        </w:r>
      </w:ins>
      <w:r w:rsidR="00B107A1">
        <w:rPr>
          <w:rFonts w:ascii="Times New Roman" w:hAnsi="Times New Roman" w:cs="Times New Roman"/>
          <w:sz w:val="22"/>
        </w:rPr>
        <w:t>)</w:t>
      </w:r>
      <w:del w:id="81" w:author="Kaija Gahm" w:date="2021-05-20T14:37:00Z">
        <w:r w:rsidR="00B107A1" w:rsidDel="003B7106">
          <w:rPr>
            <w:rFonts w:ascii="Times New Roman" w:hAnsi="Times New Roman" w:cs="Times New Roman"/>
            <w:sz w:val="22"/>
          </w:rPr>
          <w:delText xml:space="preserve"> </w:delText>
        </w:r>
        <w:r w:rsidRPr="00536666" w:rsidDel="003B7106">
          <w:rPr>
            <w:rFonts w:ascii="Times New Roman" w:hAnsi="Times New Roman" w:cs="Times New Roman"/>
            <w:sz w:val="22"/>
          </w:rPr>
          <w:delText xml:space="preserve">based </w:delText>
        </w:r>
        <w:commentRangeEnd w:id="62"/>
        <w:r w:rsidR="005058C1" w:rsidRPr="00536666" w:rsidDel="003B7106">
          <w:rPr>
            <w:rStyle w:val="CommentReference"/>
            <w:rFonts w:ascii="Times New Roman" w:hAnsi="Times New Roman" w:cs="Times New Roman"/>
            <w:sz w:val="22"/>
            <w:szCs w:val="22"/>
          </w:rPr>
          <w:commentReference w:id="62"/>
        </w:r>
        <w:commentRangeEnd w:id="63"/>
        <w:r w:rsidR="00DB2068" w:rsidDel="003B7106">
          <w:rPr>
            <w:rStyle w:val="CommentReference"/>
            <w:rFonts w:asciiTheme="minorHAnsi" w:hAnsiTheme="minorHAnsi"/>
          </w:rPr>
          <w:commentReference w:id="63"/>
        </w:r>
        <w:commentRangeStart w:id="82"/>
        <w:r w:rsidRPr="00536666" w:rsidDel="003B7106">
          <w:rPr>
            <w:rFonts w:ascii="Times New Roman" w:hAnsi="Times New Roman" w:cs="Times New Roman"/>
            <w:sz w:val="22"/>
          </w:rPr>
          <w:delText>on a subset of 60 fish for which we repeated the landmarking procedure a total of four independent times.</w:delText>
        </w:r>
        <w:r w:rsidR="002009E7" w:rsidRPr="00536666" w:rsidDel="003B7106">
          <w:rPr>
            <w:rFonts w:ascii="Times New Roman" w:hAnsi="Times New Roman" w:cs="Times New Roman"/>
            <w:sz w:val="22"/>
          </w:rPr>
          <w:delText xml:space="preserve"> </w:delText>
        </w:r>
        <w:commentRangeEnd w:id="82"/>
        <w:r w:rsidR="00B63DC5" w:rsidDel="003B7106">
          <w:rPr>
            <w:rStyle w:val="CommentReference"/>
            <w:rFonts w:asciiTheme="minorHAnsi" w:hAnsiTheme="minorHAnsi"/>
          </w:rPr>
          <w:commentReference w:id="82"/>
        </w:r>
        <w:r w:rsidR="00B107A1" w:rsidDel="003B7106">
          <w:rPr>
            <w:rFonts w:ascii="Times New Roman" w:hAnsi="Times New Roman" w:cs="Times New Roman"/>
            <w:sz w:val="22"/>
          </w:rPr>
          <w:delText xml:space="preserve"> </w:delText>
        </w:r>
      </w:del>
      <w:ins w:id="83" w:author="Kaija Gahm" w:date="2021-05-20T14:37:00Z">
        <w:r w:rsidR="003B7106">
          <w:rPr>
            <w:rFonts w:ascii="Times New Roman" w:hAnsi="Times New Roman" w:cs="Times New Roman"/>
            <w:sz w:val="22"/>
          </w:rPr>
          <w:t xml:space="preserve">. </w:t>
        </w:r>
      </w:ins>
      <w:commentRangeStart w:id="84"/>
      <w:commentRangeStart w:id="85"/>
      <w:r w:rsidR="00B107A1">
        <w:rPr>
          <w:rFonts w:ascii="Times New Roman" w:hAnsi="Times New Roman" w:cs="Times New Roman"/>
          <w:sz w:val="22"/>
        </w:rPr>
        <w:t>Due to the high repeatability</w:t>
      </w:r>
      <w:commentRangeEnd w:id="84"/>
      <w:r w:rsidR="003B7106">
        <w:rPr>
          <w:rStyle w:val="CommentReference"/>
          <w:rFonts w:asciiTheme="minorHAnsi" w:hAnsiTheme="minorHAnsi"/>
        </w:rPr>
        <w:commentReference w:id="84"/>
      </w:r>
      <w:commentRangeEnd w:id="85"/>
      <w:r w:rsidR="00FC3A6D">
        <w:rPr>
          <w:rStyle w:val="CommentReference"/>
          <w:rFonts w:asciiTheme="minorHAnsi" w:hAnsiTheme="minorHAnsi"/>
        </w:rPr>
        <w:commentReference w:id="85"/>
      </w:r>
      <w:ins w:id="86" w:author="Kaija Gahm" w:date="2021-05-20T14:37:00Z">
        <w:r w:rsidR="003B7106">
          <w:rPr>
            <w:rFonts w:ascii="Times New Roman" w:hAnsi="Times New Roman" w:cs="Times New Roman"/>
            <w:sz w:val="22"/>
          </w:rPr>
          <w:t>,</w:t>
        </w:r>
      </w:ins>
      <w:r w:rsidR="00B107A1">
        <w:rPr>
          <w:rFonts w:ascii="Times New Roman" w:hAnsi="Times New Roman" w:cs="Times New Roman"/>
          <w:sz w:val="22"/>
        </w:rPr>
        <w:t xml:space="preserve"> we measured the remaining specimens only once. </w:t>
      </w:r>
      <w:r w:rsidR="00E74FB7" w:rsidRPr="00536666">
        <w:rPr>
          <w:rFonts w:ascii="Times New Roman" w:hAnsi="Times New Roman" w:cs="Times New Roman"/>
          <w:sz w:val="22"/>
        </w:rPr>
        <w:t>We</w:t>
      </w:r>
      <w:r w:rsidR="002009E7" w:rsidRPr="00536666">
        <w:rPr>
          <w:rFonts w:ascii="Times New Roman" w:hAnsi="Times New Roman" w:cs="Times New Roman"/>
          <w:sz w:val="22"/>
        </w:rPr>
        <w:t xml:space="preserve"> calculate</w:t>
      </w:r>
      <w:r w:rsidR="00E74FB7" w:rsidRPr="00536666">
        <w:rPr>
          <w:rFonts w:ascii="Times New Roman" w:hAnsi="Times New Roman" w:cs="Times New Roman"/>
          <w:sz w:val="22"/>
        </w:rPr>
        <w:t>d</w:t>
      </w:r>
      <w:r w:rsidR="002009E7" w:rsidRPr="00536666">
        <w:rPr>
          <w:rFonts w:ascii="Times New Roman" w:hAnsi="Times New Roman" w:cs="Times New Roman"/>
          <w:sz w:val="22"/>
        </w:rPr>
        <w:t xml:space="preserve"> eye </w:t>
      </w:r>
      <w:r w:rsidR="00626C13" w:rsidRPr="00536666">
        <w:rPr>
          <w:rFonts w:ascii="Times New Roman" w:hAnsi="Times New Roman" w:cs="Times New Roman"/>
          <w:sz w:val="22"/>
        </w:rPr>
        <w:t>width</w:t>
      </w:r>
      <w:r w:rsidR="002009E7" w:rsidRPr="00536666">
        <w:rPr>
          <w:rFonts w:ascii="Times New Roman" w:hAnsi="Times New Roman" w:cs="Times New Roman"/>
          <w:sz w:val="22"/>
        </w:rPr>
        <w:t xml:space="preserve"> </w:t>
      </w:r>
      <w:r w:rsidR="00E74FB7" w:rsidRPr="00536666">
        <w:rPr>
          <w:rFonts w:ascii="Times New Roman" w:hAnsi="Times New Roman" w:cs="Times New Roman"/>
          <w:sz w:val="22"/>
        </w:rPr>
        <w:t>as the distance between landmarks</w:t>
      </w:r>
      <w:r w:rsidR="002140C2" w:rsidRPr="00536666">
        <w:rPr>
          <w:rFonts w:ascii="Times New Roman" w:hAnsi="Times New Roman" w:cs="Times New Roman"/>
          <w:sz w:val="22"/>
        </w:rPr>
        <w:t xml:space="preserve"> #2 and #19</w:t>
      </w:r>
      <w:r w:rsidR="00E74FB7" w:rsidRPr="00536666">
        <w:rPr>
          <w:rFonts w:ascii="Times New Roman" w:hAnsi="Times New Roman" w:cs="Times New Roman"/>
          <w:sz w:val="22"/>
        </w:rPr>
        <w:t xml:space="preserve">, and </w:t>
      </w:r>
      <w:commentRangeStart w:id="87"/>
      <w:r w:rsidR="00E74FB7" w:rsidRPr="00536666">
        <w:rPr>
          <w:rFonts w:ascii="Times New Roman" w:hAnsi="Times New Roman" w:cs="Times New Roman"/>
          <w:sz w:val="22"/>
        </w:rPr>
        <w:t>angle of pectoral fin insertion from landmarks</w:t>
      </w:r>
      <w:r w:rsidR="002140C2" w:rsidRPr="00536666">
        <w:rPr>
          <w:rFonts w:ascii="Times New Roman" w:hAnsi="Times New Roman" w:cs="Times New Roman"/>
          <w:sz w:val="22"/>
        </w:rPr>
        <w:t xml:space="preserve"> #13 and #14.</w:t>
      </w:r>
      <w:commentRangeEnd w:id="87"/>
      <w:r w:rsidR="00B63DC5">
        <w:rPr>
          <w:rStyle w:val="CommentReference"/>
          <w:rFonts w:asciiTheme="minorHAnsi" w:hAnsiTheme="minorHAnsi"/>
        </w:rPr>
        <w:commentReference w:id="87"/>
      </w:r>
    </w:p>
    <w:p w14:paraId="30682BE2" w14:textId="260153CC" w:rsidR="00E74FB7"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After photographing each </w:t>
      </w:r>
      <w:proofErr w:type="gramStart"/>
      <w:r w:rsidRPr="00536666">
        <w:rPr>
          <w:rFonts w:ascii="Times New Roman" w:hAnsi="Times New Roman" w:cs="Times New Roman"/>
          <w:sz w:val="22"/>
        </w:rPr>
        <w:t>specimen</w:t>
      </w:r>
      <w:proofErr w:type="gramEnd"/>
      <w:r w:rsidRPr="00536666">
        <w:rPr>
          <w:rFonts w:ascii="Times New Roman" w:hAnsi="Times New Roman" w:cs="Times New Roman"/>
          <w:sz w:val="22"/>
        </w:rPr>
        <w:t xml:space="preserve"> we removed the right pectoral fin and preserved it in 95% ethanol. Later, we spread and pinned each fin and photographed it using the procedure described above for body photos. </w:t>
      </w:r>
      <w:commentRangeStart w:id="88"/>
      <w:r w:rsidRPr="00536666">
        <w:rPr>
          <w:rFonts w:ascii="Times New Roman" w:hAnsi="Times New Roman" w:cs="Times New Roman"/>
          <w:sz w:val="22"/>
        </w:rPr>
        <w:t xml:space="preserve">Four </w:t>
      </w:r>
      <w:r w:rsidR="00B107A1">
        <w:rPr>
          <w:rFonts w:ascii="Times New Roman" w:hAnsi="Times New Roman" w:cs="Times New Roman"/>
          <w:sz w:val="22"/>
        </w:rPr>
        <w:t>true type II 2D</w:t>
      </w:r>
      <w:r w:rsidR="005058C1" w:rsidRPr="00536666">
        <w:rPr>
          <w:rFonts w:ascii="Times New Roman" w:hAnsi="Times New Roman" w:cs="Times New Roman"/>
          <w:sz w:val="22"/>
        </w:rPr>
        <w:t xml:space="preserve"> </w:t>
      </w:r>
      <w:r w:rsidRPr="00536666">
        <w:rPr>
          <w:rFonts w:ascii="Times New Roman" w:hAnsi="Times New Roman" w:cs="Times New Roman"/>
          <w:sz w:val="22"/>
        </w:rPr>
        <w:t>landmarks were digitized onto the images using tpsDig2 (</w:t>
      </w:r>
      <w:r w:rsidR="007323E5">
        <w:rPr>
          <w:rFonts w:ascii="Times New Roman" w:hAnsi="Times New Roman" w:cs="Times New Roman"/>
          <w:sz w:val="22"/>
        </w:rPr>
        <w:t>Fig.</w:t>
      </w:r>
      <w:r w:rsidRPr="00536666">
        <w:rPr>
          <w:rFonts w:ascii="Times New Roman" w:hAnsi="Times New Roman" w:cs="Times New Roman"/>
          <w:sz w:val="22"/>
        </w:rPr>
        <w:t xml:space="preserve"> 1B). Due to high variability in how far the fin could be spread apart we could not place a replicable landmark along the ventral side. </w:t>
      </w:r>
      <w:commentRangeEnd w:id="88"/>
      <w:r w:rsidR="00B63DC5">
        <w:rPr>
          <w:rStyle w:val="CommentReference"/>
          <w:rFonts w:asciiTheme="minorHAnsi" w:hAnsiTheme="minorHAnsi"/>
        </w:rPr>
        <w:commentReference w:id="88"/>
      </w:r>
      <w:r w:rsidRPr="00536666">
        <w:rPr>
          <w:rFonts w:ascii="Times New Roman" w:hAnsi="Times New Roman" w:cs="Times New Roman"/>
          <w:sz w:val="22"/>
        </w:rPr>
        <w:t>This</w:t>
      </w:r>
      <w:r w:rsidR="005058C1" w:rsidRPr="00536666">
        <w:rPr>
          <w:rFonts w:ascii="Times New Roman" w:hAnsi="Times New Roman" w:cs="Times New Roman"/>
          <w:sz w:val="22"/>
        </w:rPr>
        <w:t xml:space="preserve"> limitation</w:t>
      </w:r>
      <w:r w:rsidRPr="00536666">
        <w:rPr>
          <w:rFonts w:ascii="Times New Roman" w:hAnsi="Times New Roman" w:cs="Times New Roman"/>
          <w:sz w:val="22"/>
        </w:rPr>
        <w:t xml:space="preserve"> prevented us from obtaining a pectoral fin width measurement,</w:t>
      </w:r>
      <w:r w:rsidR="005058C1" w:rsidRPr="00536666">
        <w:rPr>
          <w:rFonts w:ascii="Times New Roman" w:hAnsi="Times New Roman" w:cs="Times New Roman"/>
          <w:sz w:val="22"/>
        </w:rPr>
        <w:t xml:space="preserve"> and</w:t>
      </w:r>
      <w:r w:rsidRPr="00536666">
        <w:rPr>
          <w:rFonts w:ascii="Times New Roman" w:hAnsi="Times New Roman" w:cs="Times New Roman"/>
          <w:sz w:val="22"/>
        </w:rPr>
        <w:t xml:space="preserve"> so we instead measured fin base widths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#13 and #14</w:t>
      </w:r>
      <w:r w:rsidR="005058C1" w:rsidRPr="00536666">
        <w:rPr>
          <w:rFonts w:ascii="Times New Roman" w:hAnsi="Times New Roman" w:cs="Times New Roman"/>
          <w:sz w:val="22"/>
        </w:rPr>
        <w:t xml:space="preserve"> and </w:t>
      </w:r>
      <w:r w:rsidRPr="00536666">
        <w:rPr>
          <w:rFonts w:ascii="Times New Roman" w:hAnsi="Times New Roman" w:cs="Times New Roman"/>
          <w:sz w:val="22"/>
        </w:rPr>
        <w:t xml:space="preserve">fin length </w:t>
      </w:r>
      <w:r w:rsidR="005058C1" w:rsidRPr="00536666">
        <w:rPr>
          <w:rFonts w:ascii="Times New Roman" w:hAnsi="Times New Roman" w:cs="Times New Roman"/>
          <w:sz w:val="22"/>
        </w:rPr>
        <w:t>as the distance between</w:t>
      </w:r>
      <w:r w:rsidRPr="00536666">
        <w:rPr>
          <w:rFonts w:ascii="Times New Roman" w:hAnsi="Times New Roman" w:cs="Times New Roman"/>
          <w:sz w:val="22"/>
        </w:rPr>
        <w:t xml:space="preserve"> landmarks #14 and #21. We divided the pectoral fin length by its base width to get the fin </w:t>
      </w:r>
      <w:proofErr w:type="spellStart"/>
      <w:r w:rsidR="005919F4">
        <w:rPr>
          <w:rFonts w:ascii="Times New Roman" w:hAnsi="Times New Roman" w:cs="Times New Roman"/>
          <w:sz w:val="22"/>
        </w:rPr>
        <w:t>length:width</w:t>
      </w:r>
      <w:proofErr w:type="spellEnd"/>
      <w:r w:rsidRPr="00536666">
        <w:rPr>
          <w:rFonts w:ascii="Times New Roman" w:hAnsi="Times New Roman" w:cs="Times New Roman"/>
          <w:sz w:val="22"/>
        </w:rPr>
        <w:t xml:space="preserve"> ratio.  </w:t>
      </w:r>
    </w:p>
    <w:p w14:paraId="78DE6B84" w14:textId="5A86F712" w:rsidR="009B76F1" w:rsidRPr="00536666" w:rsidRDefault="00E74FB7" w:rsidP="003447FC">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examined the gill rakers from the left anterior-most gill arch, which we dissected from the buccal cavity. We counted the rakers under a dissecting microscope, and then took a photo of the gill arch to measure raker length and spacing. We took photos using a Leica microscope with DMC camera </w:t>
      </w:r>
      <w:r w:rsidRPr="00536666">
        <w:rPr>
          <w:rFonts w:ascii="Times New Roman" w:hAnsi="Times New Roman" w:cs="Times New Roman"/>
          <w:sz w:val="22"/>
        </w:rPr>
        <w:lastRenderedPageBreak/>
        <w:t xml:space="preserve">attachment connected via USB to a computer with Leica software. A scale reference was included in each photograph. Following </w:t>
      </w:r>
      <w:r w:rsidR="008769C7">
        <w:rPr>
          <w:rFonts w:ascii="Times New Roman" w:hAnsi="Times New Roman" w:cs="Times New Roman"/>
          <w:sz w:val="22"/>
        </w:rPr>
        <w:fldChar w:fldCharType="begin"/>
      </w:r>
      <w:r w:rsidR="008769C7">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sidR="008769C7">
        <w:rPr>
          <w:rFonts w:ascii="Times New Roman" w:hAnsi="Times New Roman" w:cs="Times New Roman"/>
          <w:sz w:val="22"/>
        </w:rPr>
        <w:fldChar w:fldCharType="separate"/>
      </w:r>
      <w:r w:rsidR="008769C7">
        <w:rPr>
          <w:rFonts w:ascii="Times New Roman" w:hAnsi="Times New Roman" w:cs="Times New Roman"/>
          <w:noProof/>
          <w:sz w:val="22"/>
        </w:rPr>
        <w:t>Robinson et al. (1993)</w:t>
      </w:r>
      <w:r w:rsidR="008769C7">
        <w:rPr>
          <w:rFonts w:ascii="Times New Roman" w:hAnsi="Times New Roman" w:cs="Times New Roman"/>
          <w:sz w:val="22"/>
        </w:rPr>
        <w:fldChar w:fldCharType="end"/>
      </w:r>
      <w:r w:rsidRPr="00536666">
        <w:rPr>
          <w:rFonts w:ascii="Times New Roman" w:hAnsi="Times New Roman" w:cs="Times New Roman"/>
          <w:sz w:val="22"/>
        </w:rPr>
        <w:t xml:space="preserve">, we </w:t>
      </w:r>
      <w:r w:rsidR="005058C1" w:rsidRPr="00536666">
        <w:rPr>
          <w:rFonts w:ascii="Times New Roman" w:hAnsi="Times New Roman" w:cs="Times New Roman"/>
          <w:sz w:val="22"/>
        </w:rPr>
        <w:t>measured the length of the</w:t>
      </w:r>
      <w:r w:rsidRPr="00536666">
        <w:rPr>
          <w:rFonts w:ascii="Times New Roman" w:hAnsi="Times New Roman" w:cs="Times New Roman"/>
          <w:sz w:val="22"/>
        </w:rPr>
        <w:t xml:space="preserve"> four rakers that follow the apex raker located at the crown of the arch (</w:t>
      </w:r>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 xml:space="preserve">C).  </w:t>
      </w:r>
      <w:r w:rsidR="005058C1" w:rsidRPr="00536666">
        <w:rPr>
          <w:rFonts w:ascii="Times New Roman" w:hAnsi="Times New Roman" w:cs="Times New Roman"/>
          <w:sz w:val="22"/>
        </w:rPr>
        <w:t>For each, we</w:t>
      </w:r>
      <w:r w:rsidRPr="00536666">
        <w:rPr>
          <w:rFonts w:ascii="Times New Roman" w:hAnsi="Times New Roman" w:cs="Times New Roman"/>
          <w:sz w:val="22"/>
        </w:rPr>
        <w:t xml:space="preserve"> measured raker length as a straight line from the insertion point in the arch to the distal point of the raker</w:t>
      </w:r>
      <w:ins w:id="89" w:author="Kaija Gahm" w:date="2021-05-12T12:33:00Z">
        <w:r w:rsidR="00B63DC5">
          <w:rPr>
            <w:rFonts w:ascii="Times New Roman" w:hAnsi="Times New Roman" w:cs="Times New Roman"/>
            <w:sz w:val="22"/>
          </w:rPr>
          <w:t>. We also measured</w:t>
        </w:r>
      </w:ins>
      <w:del w:id="90" w:author="Kaija Gahm" w:date="2021-05-12T12:33:00Z">
        <w:r w:rsidRPr="00536666" w:rsidDel="00B63DC5">
          <w:rPr>
            <w:rFonts w:ascii="Times New Roman" w:hAnsi="Times New Roman" w:cs="Times New Roman"/>
            <w:sz w:val="22"/>
          </w:rPr>
          <w:delText>,</w:delText>
        </w:r>
      </w:del>
      <w:r w:rsidRPr="00536666">
        <w:rPr>
          <w:rFonts w:ascii="Times New Roman" w:hAnsi="Times New Roman" w:cs="Times New Roman"/>
          <w:sz w:val="22"/>
        </w:rPr>
        <w:t xml:space="preserve"> </w:t>
      </w:r>
      <w:del w:id="91" w:author="Kaija Gahm" w:date="2021-05-12T12:33:00Z">
        <w:r w:rsidRPr="00536666" w:rsidDel="00B63DC5">
          <w:rPr>
            <w:rFonts w:ascii="Times New Roman" w:hAnsi="Times New Roman" w:cs="Times New Roman"/>
            <w:sz w:val="22"/>
          </w:rPr>
          <w:delText xml:space="preserve">and </w:delText>
        </w:r>
      </w:del>
      <w:r w:rsidRPr="00536666">
        <w:rPr>
          <w:rFonts w:ascii="Times New Roman" w:hAnsi="Times New Roman" w:cs="Times New Roman"/>
          <w:sz w:val="22"/>
        </w:rPr>
        <w:t xml:space="preserve">raker spacing as a straight line </w:t>
      </w:r>
      <w:r w:rsidR="00343F68" w:rsidRPr="00536666">
        <w:rPr>
          <w:rFonts w:ascii="Times New Roman" w:hAnsi="Times New Roman" w:cs="Times New Roman"/>
          <w:sz w:val="22"/>
        </w:rPr>
        <w:t xml:space="preserve">along the base of arch </w:t>
      </w:r>
      <w:r w:rsidRPr="00536666">
        <w:rPr>
          <w:rFonts w:ascii="Times New Roman" w:hAnsi="Times New Roman" w:cs="Times New Roman"/>
          <w:sz w:val="22"/>
        </w:rPr>
        <w:t xml:space="preserve">from the posterior edge of one raker to the anterior edge of the next </w:t>
      </w:r>
      <w:ins w:id="92" w:author="Kaija Gahm" w:date="2021-05-12T12:33:00Z">
        <w:r w:rsidR="00B63DC5">
          <w:rPr>
            <w:rFonts w:ascii="Times New Roman" w:hAnsi="Times New Roman" w:cs="Times New Roman"/>
            <w:sz w:val="22"/>
          </w:rPr>
          <w:t>(total of three spaces between</w:t>
        </w:r>
      </w:ins>
      <w:ins w:id="93" w:author="Kaija Gahm" w:date="2021-05-12T12:34:00Z">
        <w:r w:rsidR="00B63DC5">
          <w:rPr>
            <w:rFonts w:ascii="Times New Roman" w:hAnsi="Times New Roman" w:cs="Times New Roman"/>
            <w:sz w:val="22"/>
          </w:rPr>
          <w:t xml:space="preserve"> four rakers, </w:t>
        </w:r>
      </w:ins>
      <w:del w:id="94" w:author="Kaija Gahm" w:date="2021-05-12T12:34:00Z">
        <w:r w:rsidRPr="00536666" w:rsidDel="00B63DC5">
          <w:rPr>
            <w:rFonts w:ascii="Times New Roman" w:hAnsi="Times New Roman" w:cs="Times New Roman"/>
            <w:sz w:val="22"/>
          </w:rPr>
          <w:delText>(</w:delText>
        </w:r>
      </w:del>
      <w:r w:rsidR="007323E5">
        <w:rPr>
          <w:rFonts w:ascii="Times New Roman" w:hAnsi="Times New Roman" w:cs="Times New Roman"/>
          <w:sz w:val="22"/>
        </w:rPr>
        <w:t>Fig.</w:t>
      </w:r>
      <w:r w:rsidRPr="00536666">
        <w:rPr>
          <w:rFonts w:ascii="Times New Roman" w:hAnsi="Times New Roman" w:cs="Times New Roman"/>
          <w:sz w:val="22"/>
        </w:rPr>
        <w:t xml:space="preserve"> </w:t>
      </w:r>
      <w:r w:rsidR="00343F68" w:rsidRPr="00536666">
        <w:rPr>
          <w:rFonts w:ascii="Times New Roman" w:hAnsi="Times New Roman" w:cs="Times New Roman"/>
          <w:sz w:val="22"/>
        </w:rPr>
        <w:t>1</w:t>
      </w:r>
      <w:r w:rsidRPr="00536666">
        <w:rPr>
          <w:rFonts w:ascii="Times New Roman" w:hAnsi="Times New Roman" w:cs="Times New Roman"/>
          <w:sz w:val="22"/>
        </w:rPr>
        <w:t>C).</w:t>
      </w:r>
      <w:r w:rsidR="00343F68" w:rsidRPr="00536666">
        <w:rPr>
          <w:rFonts w:ascii="Times New Roman" w:hAnsi="Times New Roman" w:cs="Times New Roman"/>
          <w:sz w:val="22"/>
        </w:rPr>
        <w:t xml:space="preserve"> These measurements were made using the measurement tool included in tpsDig2.</w:t>
      </w:r>
    </w:p>
    <w:p w14:paraId="0C38500B" w14:textId="693CFFB5" w:rsidR="006A5E9E" w:rsidRPr="00536666" w:rsidRDefault="006A5E9E" w:rsidP="003447FC">
      <w:pPr>
        <w:spacing w:after="0" w:line="480" w:lineRule="auto"/>
        <w:rPr>
          <w:rFonts w:ascii="Times New Roman" w:hAnsi="Times New Roman" w:cs="Times New Roman"/>
          <w:sz w:val="22"/>
        </w:rPr>
      </w:pPr>
    </w:p>
    <w:p w14:paraId="0393CE69" w14:textId="03C251DF" w:rsidR="00CD035B" w:rsidRPr="00536666" w:rsidRDefault="006A5E9E" w:rsidP="003447FC">
      <w:pPr>
        <w:spacing w:after="0" w:line="480" w:lineRule="auto"/>
        <w:rPr>
          <w:rFonts w:ascii="Times New Roman" w:hAnsi="Times New Roman" w:cs="Times New Roman"/>
          <w:i/>
          <w:iCs/>
          <w:sz w:val="22"/>
        </w:rPr>
      </w:pPr>
      <w:r w:rsidRPr="00536666">
        <w:rPr>
          <w:rFonts w:ascii="Times New Roman" w:hAnsi="Times New Roman" w:cs="Times New Roman"/>
          <w:i/>
          <w:iCs/>
          <w:sz w:val="22"/>
        </w:rPr>
        <w:t>Statistical Analyses</w:t>
      </w:r>
    </w:p>
    <w:p w14:paraId="4F43BF9A" w14:textId="1700543B" w:rsidR="00F44576" w:rsidRPr="00536666" w:rsidRDefault="009E50AC" w:rsidP="00A562B3">
      <w:pPr>
        <w:spacing w:after="0" w:line="480" w:lineRule="auto"/>
        <w:ind w:firstLine="720"/>
        <w:rPr>
          <w:rFonts w:ascii="Times New Roman" w:hAnsi="Times New Roman" w:cs="Times New Roman"/>
          <w:sz w:val="22"/>
        </w:rPr>
      </w:pPr>
      <w:r w:rsidRPr="00536666">
        <w:rPr>
          <w:rFonts w:ascii="Times New Roman" w:hAnsi="Times New Roman" w:cs="Times New Roman"/>
          <w:sz w:val="22"/>
        </w:rPr>
        <w:t xml:space="preserve">We conducted geometric morphometrics analyses using the </w:t>
      </w:r>
      <w:commentRangeStart w:id="95"/>
      <w:proofErr w:type="spellStart"/>
      <w:r w:rsidRPr="00536666">
        <w:rPr>
          <w:rFonts w:ascii="Times New Roman" w:hAnsi="Times New Roman" w:cs="Times New Roman"/>
          <w:sz w:val="22"/>
        </w:rPr>
        <w:t>geomorph</w:t>
      </w:r>
      <w:proofErr w:type="spellEnd"/>
      <w:r w:rsidRPr="00536666">
        <w:rPr>
          <w:rFonts w:ascii="Times New Roman" w:hAnsi="Times New Roman" w:cs="Times New Roman"/>
          <w:sz w:val="22"/>
        </w:rPr>
        <w:t xml:space="preserve"> v.3.1.</w:t>
      </w:r>
      <w:r w:rsidR="004422E0">
        <w:rPr>
          <w:rFonts w:ascii="Times New Roman" w:hAnsi="Times New Roman" w:cs="Times New Roman"/>
          <w:sz w:val="22"/>
        </w:rPr>
        <w:t>2</w:t>
      </w:r>
      <w:r w:rsidRPr="00536666">
        <w:rPr>
          <w:rFonts w:ascii="Times New Roman" w:hAnsi="Times New Roman" w:cs="Times New Roman"/>
          <w:sz w:val="22"/>
        </w:rPr>
        <w:t xml:space="preserve"> package in R </w:t>
      </w:r>
      <w:r w:rsidR="005E1A4E" w:rsidRPr="00536666">
        <w:rPr>
          <w:rFonts w:ascii="Times New Roman" w:hAnsi="Times New Roman" w:cs="Times New Roman"/>
          <w:sz w:val="22"/>
        </w:rPr>
        <w:t>v.</w:t>
      </w:r>
      <w:r w:rsidR="00970CA4">
        <w:rPr>
          <w:rFonts w:ascii="Times New Roman" w:hAnsi="Times New Roman" w:cs="Times New Roman"/>
          <w:sz w:val="22"/>
        </w:rPr>
        <w:t>4.0.</w:t>
      </w:r>
      <w:ins w:id="96" w:author="Kaija Gahm" w:date="2021-05-12T12:35:00Z">
        <w:r w:rsidR="00B63DC5">
          <w:rPr>
            <w:rFonts w:ascii="Times New Roman" w:hAnsi="Times New Roman" w:cs="Times New Roman"/>
            <w:sz w:val="22"/>
          </w:rPr>
          <w:t>3</w:t>
        </w:r>
      </w:ins>
      <w:del w:id="97" w:author="Kaija Gahm" w:date="2021-05-12T12:35:00Z">
        <w:r w:rsidR="00970CA4" w:rsidDel="00B63DC5">
          <w:rPr>
            <w:rFonts w:ascii="Times New Roman" w:hAnsi="Times New Roman" w:cs="Times New Roman"/>
            <w:sz w:val="22"/>
          </w:rPr>
          <w:delText>2</w:delText>
        </w:r>
      </w:del>
      <w:r w:rsidR="007E55E7">
        <w:rPr>
          <w:rFonts w:ascii="Times New Roman" w:hAnsi="Times New Roman" w:cs="Times New Roman"/>
          <w:sz w:val="22"/>
        </w:rPr>
        <w:t xml:space="preserve"> </w:t>
      </w:r>
      <w:r w:rsidR="008E61E5">
        <w:rPr>
          <w:rFonts w:ascii="Times New Roman" w:hAnsi="Times New Roman" w:cs="Times New Roman"/>
          <w:sz w:val="22"/>
        </w:rPr>
        <w:fldChar w:fldCharType="begin"/>
      </w:r>
      <w:r w:rsidR="004358B7">
        <w:rPr>
          <w:rFonts w:ascii="Times New Roman" w:hAnsi="Times New Roman" w:cs="Times New Roman"/>
          <w:sz w:val="22"/>
        </w:rPr>
        <w:instrText xml:space="preserve"> ADDIN EN.CITE &lt;EndNote&gt;&lt;Cite&gt;&lt;Author&gt;Adams&lt;/Author&gt;&lt;Year&gt;2019&lt;/Year&gt;&lt;RecNum&gt;3369&lt;/RecNum&gt;&lt;DisplayText&gt;(R Core Team 2016, Adams et al. 2019)&lt;/DisplayText&gt;&lt;record&gt;&lt;rec-number&gt;3369&lt;/rec-number&gt;&lt;foreign-keys&gt;&lt;key app="EN" db-id="e9zx9raxpstxxhevrxhp9s5kdv0dzs9e59fv" timestamp="1619747221" guid="deb014fd-938f-4023-b3ef-630610f56836"&gt;3369&lt;/key&gt;&lt;/foreign-keys&gt;&lt;ref-type name="Computer Program"&gt;9&lt;/ref-type&gt;&lt;contributors&gt;&lt;authors&gt;&lt;author&gt;Adams, D.C.&lt;/author&gt;&lt;author&gt;Collyer, M.L.&lt;/author&gt;&lt;author&gt;Kaliontzopoulou, A.&lt;/author&gt;&lt;/authors&gt;&lt;/contributors&gt;&lt;titles&gt;&lt;title&gt;Geomorph: Software for geometric morphometric analyses. R package&lt;/title&gt;&lt;/titles&gt;&lt;edition&gt;3.1.0&lt;/edition&gt;&lt;dates&gt;&lt;year&gt;2019&lt;/year&gt;&lt;/dates&gt;&lt;urls&gt;&lt;related-urls&gt;&lt;url&gt;https://cran.r-project.org/package=geomorph&lt;/url&gt;&lt;/related-urls&gt;&lt;/urls&gt;&lt;/record&gt;&lt;/Cite&gt;&lt;Cite&gt;&lt;Author&gt;R Core Team&lt;/Author&gt;&lt;Year&gt;2016&lt;/Year&gt;&lt;RecNum&gt;2803&lt;/RecNum&gt;&lt;record&gt;&lt;rec-number&gt;2803&lt;/rec-number&gt;&lt;foreign-keys&gt;&lt;key app="EN" db-id="e9zx9raxpstxxhevrxhp9s5kdv0dzs9e59fv" timestamp="1565384631" guid="83558dbf-1427-4c50-89ad-4e7a160b44d4"&gt;2803&lt;/key&gt;&lt;/foreign-keys&gt;&lt;ref-type name="Computer Program"&gt;9&lt;/ref-type&gt;&lt;contributors&gt;&lt;authors&gt;&lt;author&gt;R Core Team,&lt;/author&gt;&lt;/authors&gt;&lt;/contributors&gt;&lt;titles&gt;&lt;title&gt;R: A language and environment for statistical computing&lt;/title&gt;&lt;/titles&gt;&lt;dates&gt;&lt;year&gt;2016&lt;/year&gt;&lt;/dates&gt;&lt;pub-location&gt;Vienna, Austria&lt;/pub-location&gt;&lt;publisher&gt;R Foundation for Statistical Computing&lt;/publisher&gt;&lt;urls&gt;&lt;related-urls&gt;&lt;url&gt;https://www.R-project.org/&lt;/url&gt;&lt;/related-urls&gt;&lt;/urls&gt;&lt;/record&gt;&lt;/Cite&gt;&lt;/EndNote&gt;</w:instrText>
      </w:r>
      <w:r w:rsidR="008E61E5">
        <w:rPr>
          <w:rFonts w:ascii="Times New Roman" w:hAnsi="Times New Roman" w:cs="Times New Roman"/>
          <w:sz w:val="22"/>
        </w:rPr>
        <w:fldChar w:fldCharType="separate"/>
      </w:r>
      <w:r w:rsidR="004358B7">
        <w:rPr>
          <w:rFonts w:ascii="Times New Roman" w:hAnsi="Times New Roman" w:cs="Times New Roman"/>
          <w:noProof/>
          <w:sz w:val="22"/>
        </w:rPr>
        <w:t>(R Core Team 2016, Adams et al. 2019)</w:t>
      </w:r>
      <w:r w:rsidR="008E61E5">
        <w:rPr>
          <w:rFonts w:ascii="Times New Roman" w:hAnsi="Times New Roman" w:cs="Times New Roman"/>
          <w:sz w:val="22"/>
        </w:rPr>
        <w:fldChar w:fldCharType="end"/>
      </w:r>
      <w:r w:rsidRPr="00536666">
        <w:rPr>
          <w:rFonts w:ascii="Times New Roman" w:hAnsi="Times New Roman" w:cs="Times New Roman"/>
          <w:sz w:val="22"/>
        </w:rPr>
        <w:t>.</w:t>
      </w:r>
      <w:commentRangeEnd w:id="95"/>
      <w:r w:rsidR="00CB6F00">
        <w:rPr>
          <w:rStyle w:val="CommentReference"/>
          <w:rFonts w:asciiTheme="minorHAnsi" w:hAnsiTheme="minorHAnsi"/>
        </w:rPr>
        <w:commentReference w:id="95"/>
      </w:r>
      <w:r w:rsidRPr="00536666">
        <w:rPr>
          <w:rFonts w:ascii="Times New Roman" w:hAnsi="Times New Roman" w:cs="Times New Roman"/>
          <w:sz w:val="22"/>
        </w:rPr>
        <w:t xml:space="preserve"> We subjected raw coordinates to a generalized Procrustes analysis to remove </w:t>
      </w:r>
      <w:r w:rsidR="005058C1" w:rsidRPr="00536666">
        <w:rPr>
          <w:rFonts w:ascii="Times New Roman" w:hAnsi="Times New Roman" w:cs="Times New Roman"/>
          <w:sz w:val="22"/>
        </w:rPr>
        <w:t xml:space="preserve">isometric </w:t>
      </w:r>
      <w:r w:rsidRPr="00536666">
        <w:rPr>
          <w:rFonts w:ascii="Times New Roman" w:hAnsi="Times New Roman" w:cs="Times New Roman"/>
          <w:sz w:val="22"/>
        </w:rPr>
        <w:t>size effects and achieve uniform orientation</w:t>
      </w:r>
      <w:r w:rsidR="00A16DE2">
        <w:rPr>
          <w:rFonts w:ascii="Times New Roman" w:hAnsi="Times New Roman" w:cs="Times New Roman"/>
          <w:sz w:val="22"/>
        </w:rPr>
        <w:t xml:space="preserve"> </w:t>
      </w:r>
      <w:r w:rsidR="00A16DE2">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&lt;EndNote&gt;&lt;Cite&gt;&lt;Author&gt;Rohlf&lt;/Author&gt;&lt;Year&gt;1990&lt;/Year&gt;&lt;RecNum&gt;3367&lt;/RecNum&gt;&lt;DisplayText&gt;(Rohlf and Slice 1990)&lt;/DisplayText&gt;&lt;record&gt;&lt;rec-number&gt;3367&lt;/rec-number&gt;&lt;foreign-keys&gt;&lt;key app="EN" db-id="e9zx9raxpstxxhevrxhp9s5kdv0dzs9e59fv" timestamp="1619746973" guid="9ff14499-b577-430f-9871-cb0b6cb5f449"&gt;3367&lt;/key&gt;&lt;/foreign-keys&gt;&lt;ref-type name="Journal Article"&gt;17&lt;/ref-type&gt;&lt;contributors&gt;&lt;authors&gt;&lt;author&gt;Rohlf, F James&lt;/author&gt;&lt;author&gt;Slice, Dennis&lt;/author&gt;&lt;/authors&gt;&lt;/contributors&gt;&lt;titles&gt;&lt;title&gt;Extensions of the Procrustes method for the optimal superimposition of landmarks&lt;/title&gt;&lt;secondary-title&gt;Systematic biology&lt;/secondary-title&gt;&lt;/titles&gt;&lt;periodical&gt;&lt;full-title&gt;Systematic biology&lt;/full-title&gt;&lt;/periodical&gt;&lt;pages&gt;40-59&lt;/pages&gt;&lt;volume&gt;39&lt;/volume&gt;&lt;number&gt;1&lt;/number&gt;&lt;dates&gt;&lt;year&gt;1990&lt;/year&gt;&lt;/dates&gt;&lt;isbn&gt;1063-5157&lt;/isbn&gt;&lt;urls&gt;&lt;/urls&gt;&lt;/record&gt;&lt;/Cite&gt;&lt;/EndNote&gt;</w:instrText>
      </w:r>
      <w:r w:rsidR="00A16DE2">
        <w:rPr>
          <w:rFonts w:ascii="Times New Roman" w:hAnsi="Times New Roman" w:cs="Times New Roman"/>
          <w:sz w:val="22"/>
        </w:rPr>
        <w:fldChar w:fldCharType="separate"/>
      </w:r>
      <w:r w:rsidR="00A16DE2">
        <w:rPr>
          <w:rFonts w:ascii="Times New Roman" w:hAnsi="Times New Roman" w:cs="Times New Roman"/>
          <w:noProof/>
          <w:sz w:val="22"/>
        </w:rPr>
        <w:t>(Rohlf and Slice 1990)</w:t>
      </w:r>
      <w:r w:rsidR="00A16DE2">
        <w:rPr>
          <w:rFonts w:ascii="Times New Roman" w:hAnsi="Times New Roman" w:cs="Times New Roman"/>
          <w:sz w:val="22"/>
        </w:rPr>
        <w:fldChar w:fldCharType="end"/>
      </w:r>
      <w:r w:rsidRPr="00536666">
        <w:rPr>
          <w:rFonts w:ascii="Times New Roman" w:hAnsi="Times New Roman" w:cs="Times New Roman"/>
          <w:sz w:val="22"/>
        </w:rPr>
        <w:t xml:space="preserve">. We then conducted a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 analysis to identify the major axes of shape variance </w:t>
      </w:r>
      <w:r w:rsidR="005058C1" w:rsidRPr="00536666">
        <w:rPr>
          <w:rFonts w:ascii="Times New Roman" w:hAnsi="Times New Roman" w:cs="Times New Roman"/>
          <w:sz w:val="22"/>
        </w:rPr>
        <w:t>among all the Bluegill in our sample</w:t>
      </w:r>
      <w:r w:rsidRPr="00536666">
        <w:rPr>
          <w:rFonts w:ascii="Times New Roman" w:hAnsi="Times New Roman" w:cs="Times New Roman"/>
          <w:sz w:val="22"/>
        </w:rPr>
        <w:t xml:space="preserve">. To visualize </w:t>
      </w:r>
      <w:proofErr w:type="spellStart"/>
      <w:r w:rsidRPr="00536666">
        <w:rPr>
          <w:rFonts w:ascii="Times New Roman" w:hAnsi="Times New Roman" w:cs="Times New Roman"/>
          <w:sz w:val="22"/>
        </w:rPr>
        <w:t>morphospace</w:t>
      </w:r>
      <w:proofErr w:type="spellEnd"/>
      <w:r w:rsidRPr="00536666">
        <w:rPr>
          <w:rFonts w:ascii="Times New Roman" w:hAnsi="Times New Roman" w:cs="Times New Roman"/>
          <w:sz w:val="22"/>
        </w:rPr>
        <w:t xml:space="preserve"> </w:t>
      </w:r>
      <w:r w:rsidR="005058C1" w:rsidRPr="00536666">
        <w:rPr>
          <w:rFonts w:ascii="Times New Roman" w:hAnsi="Times New Roman" w:cs="Times New Roman"/>
          <w:sz w:val="22"/>
        </w:rPr>
        <w:t>based on</w:t>
      </w:r>
      <w:r w:rsidRPr="00536666">
        <w:rPr>
          <w:rFonts w:ascii="Times New Roman" w:hAnsi="Times New Roman" w:cs="Times New Roman"/>
          <w:sz w:val="22"/>
        </w:rPr>
        <w:t xml:space="preserve"> shape along the first two </w:t>
      </w:r>
      <w:r w:rsidR="005E1A4E" w:rsidRPr="00536666">
        <w:rPr>
          <w:rFonts w:ascii="Times New Roman" w:hAnsi="Times New Roman" w:cs="Times New Roman"/>
          <w:sz w:val="22"/>
        </w:rPr>
        <w:t>principal</w:t>
      </w:r>
      <w:r w:rsidRPr="00536666">
        <w:rPr>
          <w:rFonts w:ascii="Times New Roman" w:hAnsi="Times New Roman" w:cs="Times New Roman"/>
          <w:sz w:val="22"/>
        </w:rPr>
        <w:t xml:space="preserve"> components</w:t>
      </w:r>
      <w:r w:rsidR="00B107A1">
        <w:rPr>
          <w:rFonts w:ascii="Times New Roman" w:hAnsi="Times New Roman" w:cs="Times New Roman"/>
          <w:sz w:val="22"/>
        </w:rPr>
        <w:t xml:space="preserve"> we created a</w:t>
      </w:r>
      <w:r w:rsidRPr="00536666">
        <w:rPr>
          <w:rFonts w:ascii="Times New Roman" w:hAnsi="Times New Roman" w:cs="Times New Roman"/>
          <w:sz w:val="22"/>
        </w:rPr>
        <w:t xml:space="preserve"> </w:t>
      </w:r>
      <w:proofErr w:type="spellStart"/>
      <w:r w:rsidRPr="00536666">
        <w:rPr>
          <w:rFonts w:ascii="Times New Roman" w:hAnsi="Times New Roman" w:cs="Times New Roman"/>
          <w:sz w:val="22"/>
        </w:rPr>
        <w:t>backtransform</w:t>
      </w:r>
      <w:r w:rsidR="0021047D">
        <w:rPr>
          <w:rFonts w:ascii="Times New Roman" w:hAnsi="Times New Roman" w:cs="Times New Roman"/>
          <w:sz w:val="22"/>
        </w:rPr>
        <w:t>ed</w:t>
      </w:r>
      <w:proofErr w:type="spellEnd"/>
      <w:r w:rsidRPr="00536666">
        <w:rPr>
          <w:rFonts w:ascii="Times New Roman" w:hAnsi="Times New Roman" w:cs="Times New Roman"/>
          <w:sz w:val="22"/>
        </w:rPr>
        <w:t xml:space="preserve"> </w:t>
      </w:r>
      <w:proofErr w:type="spellStart"/>
      <w:r w:rsidRPr="00536666">
        <w:rPr>
          <w:rFonts w:ascii="Times New Roman" w:hAnsi="Times New Roman" w:cs="Times New Roman"/>
          <w:sz w:val="22"/>
        </w:rPr>
        <w:t>morphospace</w:t>
      </w:r>
      <w:proofErr w:type="spellEnd"/>
      <w:ins w:id="98" w:author="Kaija Gahm" w:date="2021-05-12T12:46:00Z">
        <w:r w:rsidR="000F5F2A">
          <w:rPr>
            <w:rFonts w:ascii="Times New Roman" w:hAnsi="Times New Roman" w:cs="Times New Roman"/>
            <w:sz w:val="22"/>
          </w:rPr>
          <w:t xml:space="preserve">, </w:t>
        </w:r>
      </w:ins>
      <w:ins w:id="99" w:author="Kaija Gahm" w:date="2021-05-12T12:47:00Z">
        <w:r w:rsidR="000F5F2A">
          <w:rPr>
            <w:rFonts w:ascii="Times New Roman" w:hAnsi="Times New Roman" w:cs="Times New Roman"/>
            <w:sz w:val="22"/>
          </w:rPr>
          <w:t xml:space="preserve">using both the </w:t>
        </w:r>
        <w:proofErr w:type="spellStart"/>
        <w:r w:rsidR="000F5F2A">
          <w:rPr>
            <w:rFonts w:ascii="Times New Roman" w:hAnsi="Times New Roman" w:cs="Times New Roman"/>
            <w:sz w:val="22"/>
          </w:rPr>
          <w:t>geomorph</w:t>
        </w:r>
        <w:proofErr w:type="spellEnd"/>
        <w:r w:rsidR="000F5F2A">
          <w:rPr>
            <w:rFonts w:ascii="Times New Roman" w:hAnsi="Times New Roman" w:cs="Times New Roman"/>
            <w:sz w:val="22"/>
          </w:rPr>
          <w:t xml:space="preserve"> packag</w:t>
        </w:r>
      </w:ins>
      <w:ins w:id="100" w:author="Kaija Gahm" w:date="2021-05-12T12:48:00Z">
        <w:r w:rsidR="000F5F2A">
          <w:rPr>
            <w:rFonts w:ascii="Times New Roman" w:hAnsi="Times New Roman" w:cs="Times New Roman"/>
            <w:sz w:val="22"/>
          </w:rPr>
          <w:t xml:space="preserve">e and </w:t>
        </w:r>
      </w:ins>
      <w:ins w:id="101" w:author="Kaija Gahm" w:date="2021-05-12T12:49:00Z">
        <w:r w:rsidR="000F5F2A">
          <w:rPr>
            <w:rFonts w:ascii="Times New Roman" w:hAnsi="Times New Roman" w:cs="Times New Roman"/>
            <w:sz w:val="22"/>
          </w:rPr>
          <w:t xml:space="preserve">the </w:t>
        </w:r>
        <w:proofErr w:type="spellStart"/>
        <w:r w:rsidR="000F5F2A">
          <w:rPr>
            <w:rFonts w:ascii="Times New Roman" w:hAnsi="Times New Roman" w:cs="Times New Roman"/>
            <w:sz w:val="22"/>
          </w:rPr>
          <w:t>StereoMorph</w:t>
        </w:r>
        <w:proofErr w:type="spellEnd"/>
        <w:r w:rsidR="000F5F2A">
          <w:rPr>
            <w:rFonts w:ascii="Times New Roman" w:hAnsi="Times New Roman" w:cs="Times New Roman"/>
            <w:sz w:val="22"/>
          </w:rPr>
          <w:t xml:space="preserve"> package</w:t>
        </w:r>
      </w:ins>
      <w:r w:rsidR="00C13260">
        <w:rPr>
          <w:rFonts w:ascii="Times New Roman" w:hAnsi="Times New Roman" w:cs="Times New Roman"/>
          <w:sz w:val="22"/>
        </w:rPr>
        <w:t xml:space="preserve"> </w:t>
      </w:r>
      <w:commentRangeStart w:id="102"/>
      <w:commentRangeStart w:id="103"/>
      <w:r w:rsidR="00C13260">
        <w:rPr>
          <w:rFonts w:ascii="Times New Roman" w:hAnsi="Times New Roman" w:cs="Times New Roman"/>
          <w:sz w:val="22"/>
        </w:rPr>
        <w:fldChar w:fldCharType="begin"/>
      </w:r>
      <w:r w:rsidR="00526479">
        <w:rPr>
          <w:rFonts w:ascii="Times New Roman" w:hAnsi="Times New Roman" w:cs="Times New Roman"/>
          <w:sz w:val="22"/>
        </w:rPr>
        <w:instrText xml:space="preserve"> ADDIN EN.CITE &lt;EndNote&gt;&lt;Cite&gt;&lt;Author&gt;Olsen&lt;/Author&gt;&lt;Year&gt;2017&lt;/Year&gt;&lt;RecNum&gt;3368&lt;/RecNum&gt;&lt;DisplayText&gt;(Olsen 2017)&lt;/DisplayText&gt;&lt;record&gt;&lt;rec-number&gt;3368&lt;/rec-number&gt;&lt;foreign-keys&gt;&lt;key app="EN" db-id="e9zx9raxpstxxhevrxhp9s5kdv0dzs9e59fv" timestamp="1619747024" guid="14954f35-ff31-4147-abe1-ecf9a963307c"&gt;3368&lt;/key&gt;&lt;/foreign-keys&gt;&lt;ref-type name="Journal Article"&gt;17&lt;/ref-type&gt;&lt;contributors&gt;&lt;authors&gt;&lt;author&gt;Olsen, Aaron M&lt;/author&gt;&lt;/authors&gt;&lt;/contributors&gt;&lt;titles&gt;&lt;title&gt;Feeding ecology is the primary driver of beak shape diversification in waterfowl&lt;/title&gt;&lt;secondary-title&gt;Functional Ecology&lt;/secondary-title&gt;&lt;/titles&gt;&lt;periodical&gt;&lt;full-title&gt;Functional Ecology&lt;/full-title&gt;&lt;/periodical&gt;&lt;pages&gt;1985-1995&lt;/pages&gt;&lt;volume&gt;31&lt;/volume&gt;&lt;number&gt;10&lt;/number&gt;&lt;dates&gt;&lt;year&gt;2017&lt;/year&gt;&lt;/dates&gt;&lt;isbn&gt;0269-8463&lt;/isbn&gt;&lt;urls&gt;&lt;/urls&gt;&lt;/record&gt;&lt;/Cite&gt;&lt;/EndNote&gt;</w:instrText>
      </w:r>
      <w:r w:rsidR="00C13260">
        <w:rPr>
          <w:rFonts w:ascii="Times New Roman" w:hAnsi="Times New Roman" w:cs="Times New Roman"/>
          <w:sz w:val="22"/>
        </w:rPr>
        <w:fldChar w:fldCharType="separate"/>
      </w:r>
      <w:r w:rsidR="00C13260">
        <w:rPr>
          <w:rFonts w:ascii="Times New Roman" w:hAnsi="Times New Roman" w:cs="Times New Roman"/>
          <w:noProof/>
          <w:sz w:val="22"/>
        </w:rPr>
        <w:t>(Olsen 2017)</w:t>
      </w:r>
      <w:r w:rsidR="00C13260">
        <w:rPr>
          <w:rFonts w:ascii="Times New Roman" w:hAnsi="Times New Roman" w:cs="Times New Roman"/>
          <w:sz w:val="22"/>
        </w:rPr>
        <w:fldChar w:fldCharType="end"/>
      </w:r>
      <w:commentRangeEnd w:id="102"/>
      <w:r w:rsidR="000F5F2A">
        <w:rPr>
          <w:rStyle w:val="CommentReference"/>
          <w:rFonts w:asciiTheme="minorHAnsi" w:hAnsiTheme="minorHAnsi"/>
        </w:rPr>
        <w:commentReference w:id="102"/>
      </w:r>
      <w:commentRangeEnd w:id="103"/>
      <w:r w:rsidR="001C736A">
        <w:rPr>
          <w:rStyle w:val="CommentReference"/>
          <w:rFonts w:asciiTheme="minorHAnsi" w:hAnsiTheme="minorHAnsi"/>
        </w:rPr>
        <w:commentReference w:id="103"/>
      </w:r>
      <w:r w:rsidRPr="00536666">
        <w:rPr>
          <w:rFonts w:ascii="Times New Roman" w:hAnsi="Times New Roman" w:cs="Times New Roman"/>
          <w:sz w:val="22"/>
        </w:rPr>
        <w:t>.</w:t>
      </w:r>
      <w:r w:rsidR="00A562B3">
        <w:rPr>
          <w:rFonts w:ascii="Times New Roman" w:hAnsi="Times New Roman" w:cs="Times New Roman"/>
          <w:sz w:val="22"/>
        </w:rPr>
        <w:t xml:space="preserve"> </w:t>
      </w:r>
      <w:r w:rsidR="00B51898" w:rsidRPr="00536666">
        <w:rPr>
          <w:rFonts w:ascii="Times New Roman" w:hAnsi="Times New Roman" w:cs="Times New Roman"/>
          <w:sz w:val="22"/>
        </w:rPr>
        <w:t>We evaluated the relationship between DOC and body shape using the</w:t>
      </w:r>
      <w:r w:rsidR="00F44576" w:rsidRPr="00536666">
        <w:rPr>
          <w:rFonts w:ascii="Times New Roman" w:hAnsi="Times New Roman" w:cs="Times New Roman"/>
          <w:sz w:val="22"/>
        </w:rPr>
        <w:t xml:space="preserve"> random residual permutation procedure implemented in the </w:t>
      </w:r>
      <w:proofErr w:type="spellStart"/>
      <w:r w:rsidR="00F44576" w:rsidRPr="00536666">
        <w:rPr>
          <w:rFonts w:ascii="Times New Roman" w:hAnsi="Times New Roman" w:cs="Times New Roman"/>
          <w:sz w:val="22"/>
        </w:rPr>
        <w:t>geomorph</w:t>
      </w:r>
      <w:proofErr w:type="spellEnd"/>
      <w:r w:rsidR="00F44576" w:rsidRPr="00536666">
        <w:rPr>
          <w:rFonts w:ascii="Times New Roman" w:hAnsi="Times New Roman" w:cs="Times New Roman"/>
          <w:sz w:val="22"/>
        </w:rPr>
        <w:t xml:space="preserve"> </w:t>
      </w:r>
      <w:r w:rsidR="00C20585">
        <w:rPr>
          <w:rFonts w:ascii="Times New Roman" w:hAnsi="Times New Roman" w:cs="Times New Roman"/>
          <w:sz w:val="22"/>
        </w:rPr>
        <w:t>package.</w:t>
      </w:r>
      <w:r w:rsidR="00F44576" w:rsidRPr="00536666">
        <w:rPr>
          <w:rFonts w:ascii="Times New Roman" w:hAnsi="Times New Roman" w:cs="Times New Roman"/>
          <w:sz w:val="22"/>
        </w:rPr>
        <w:t xml:space="preserve"> </w:t>
      </w:r>
      <w:r w:rsidR="00C61634" w:rsidRPr="00536666">
        <w:rPr>
          <w:rFonts w:ascii="Times New Roman" w:hAnsi="Times New Roman" w:cs="Times New Roman"/>
          <w:sz w:val="22"/>
        </w:rPr>
        <w:t xml:space="preserve">Specifically, we </w:t>
      </w:r>
      <w:r w:rsidR="00891F71">
        <w:rPr>
          <w:rFonts w:ascii="Times New Roman" w:hAnsi="Times New Roman" w:cs="Times New Roman"/>
          <w:sz w:val="22"/>
        </w:rPr>
        <w:t xml:space="preserve">used a multivariate </w:t>
      </w:r>
      <w:r w:rsidR="00835D07">
        <w:rPr>
          <w:rFonts w:ascii="Times New Roman" w:hAnsi="Times New Roman" w:cs="Times New Roman"/>
          <w:sz w:val="22"/>
        </w:rPr>
        <w:t xml:space="preserve">analysis of covariance to describe variation in shape as a function of DOC, </w:t>
      </w:r>
      <w:r w:rsidR="007323E5">
        <w:rPr>
          <w:rFonts w:ascii="Times New Roman" w:hAnsi="Times New Roman" w:cs="Times New Roman"/>
          <w:sz w:val="22"/>
        </w:rPr>
        <w:t>basin</w:t>
      </w:r>
      <w:r w:rsidR="00D53C80">
        <w:rPr>
          <w:rFonts w:ascii="Times New Roman" w:hAnsi="Times New Roman" w:cs="Times New Roman"/>
          <w:sz w:val="22"/>
        </w:rPr>
        <w:t xml:space="preserve">, </w:t>
      </w:r>
      <w:r w:rsidR="00914594">
        <w:rPr>
          <w:rFonts w:ascii="Times New Roman" w:hAnsi="Times New Roman" w:cs="Times New Roman"/>
          <w:sz w:val="22"/>
        </w:rPr>
        <w:t xml:space="preserve">a random </w:t>
      </w:r>
      <w:r w:rsidR="00217251">
        <w:rPr>
          <w:rFonts w:ascii="Times New Roman" w:hAnsi="Times New Roman" w:cs="Times New Roman"/>
          <w:sz w:val="22"/>
        </w:rPr>
        <w:t>lake</w:t>
      </w:r>
      <w:r w:rsidR="00914594">
        <w:rPr>
          <w:rFonts w:ascii="Times New Roman" w:hAnsi="Times New Roman" w:cs="Times New Roman"/>
          <w:sz w:val="22"/>
        </w:rPr>
        <w:t xml:space="preserve"> effect</w:t>
      </w:r>
      <w:r w:rsidR="00217251">
        <w:rPr>
          <w:rFonts w:ascii="Times New Roman" w:hAnsi="Times New Roman" w:cs="Times New Roman"/>
          <w:sz w:val="22"/>
        </w:rPr>
        <w:t xml:space="preserve">, </w:t>
      </w:r>
      <w:r w:rsidR="00914594">
        <w:rPr>
          <w:rFonts w:ascii="Times New Roman" w:hAnsi="Times New Roman" w:cs="Times New Roman"/>
          <w:sz w:val="22"/>
        </w:rPr>
        <w:t xml:space="preserve">and centroid size </w:t>
      </w:r>
      <w:r w:rsidR="00DC0038">
        <w:rPr>
          <w:rFonts w:ascii="Times New Roman" w:hAnsi="Times New Roman" w:cs="Times New Roman"/>
          <w:color w:val="000000"/>
          <w:sz w:val="22"/>
          <w:shd w:val="clear" w:color="auto" w:fill="FFFFFF"/>
        </w:rPr>
        <w:fldChar w:fldCharType="begin"/>
      </w:r>
      <w:r w:rsidR="00B01AEE">
        <w:rPr>
          <w:rFonts w:ascii="Times New Roman" w:hAnsi="Times New Roman" w:cs="Times New Roman"/>
          <w:color w:val="000000"/>
          <w:sz w:val="22"/>
          <w:shd w:val="clear" w:color="auto" w:fill="FFFFFF"/>
        </w:rPr>
        <w:instrText xml:space="preserve"> ADDIN EN.CITE &lt;EndNote&gt;&lt;Cite&gt;&lt;Author&gt;Klingenberg&lt;/Author&gt;&lt;Year&gt;2016&lt;/Year&gt;&lt;RecNum&gt;3371&lt;/RecNum&gt;&lt;Prefix&gt;a proxy for fish size calculated from the 2D shape data`; &lt;/Prefix&gt;&lt;DisplayText&gt;(a proxy for fish size calculated from the 2D shape data; Klingenberg 2016)&lt;/DisplayText&gt;&lt;record&gt;&lt;rec-number&gt;3371&lt;/rec-number&gt;&lt;foreign-keys&gt;&lt;key app="EN" db-id="e9zx9raxpstxxhevrxhp9s5kdv0dzs9e59fv" timestamp="1619747510" guid="83f47740-8140-4749-9d68-926551be4556"&gt;3371&lt;/key&gt;&lt;/foreign-keys&gt;&lt;ref-type name="Journal Article"&gt;17&lt;/ref-type&gt;&lt;contributors&gt;&lt;authors&gt;&lt;author&gt;Klingenberg, Christian Peter&lt;/author&gt;&lt;/authors&gt;&lt;/contributors&gt;&lt;titles&gt;&lt;title&gt;Size, shape, and form: concepts of allometry in geometric morphometrics&lt;/title&gt;&lt;secondary-title&gt;Development genes and evolution&lt;/secondary-title&gt;&lt;/titles&gt;&lt;periodical&gt;&lt;full-title&gt;Development genes and evolution&lt;/full-title&gt;&lt;/periodical&gt;&lt;pages&gt;113-137&lt;/pages&gt;&lt;volume&gt;226&lt;/volume&gt;&lt;number&gt;3&lt;/number&gt;&lt;dates&gt;&lt;year&gt;2016&lt;/year&gt;&lt;/dates&gt;&lt;isbn&gt;1432-041X&lt;/isbn&gt;&lt;urls&gt;&lt;/urls&gt;&lt;/record&gt;&lt;/Cite&gt;&lt;/EndNote&gt;</w:instrText>
      </w:r>
      <w:r w:rsidR="00DC0038">
        <w:rPr>
          <w:rFonts w:ascii="Times New Roman" w:hAnsi="Times New Roman" w:cs="Times New Roman"/>
          <w:color w:val="000000"/>
          <w:sz w:val="22"/>
          <w:shd w:val="clear" w:color="auto" w:fill="FFFFFF"/>
        </w:rPr>
        <w:fldChar w:fldCharType="separate"/>
      </w:r>
      <w:r w:rsidR="00B01AEE">
        <w:rPr>
          <w:rFonts w:ascii="Times New Roman" w:hAnsi="Times New Roman" w:cs="Times New Roman"/>
          <w:noProof/>
          <w:color w:val="000000"/>
          <w:sz w:val="22"/>
          <w:shd w:val="clear" w:color="auto" w:fill="FFFFFF"/>
        </w:rPr>
        <w:t>(a proxy for fish size calculated from the 2D shape data; Klingenberg 2016)</w:t>
      </w:r>
      <w:r w:rsidR="00DC0038">
        <w:rPr>
          <w:rFonts w:ascii="Times New Roman" w:hAnsi="Times New Roman" w:cs="Times New Roman"/>
          <w:color w:val="000000"/>
          <w:sz w:val="22"/>
          <w:shd w:val="clear" w:color="auto" w:fill="FFFFFF"/>
        </w:rPr>
        <w:fldChar w:fldCharType="end"/>
      </w:r>
      <w:r w:rsidR="0047262C">
        <w:rPr>
          <w:rFonts w:ascii="Times New Roman" w:hAnsi="Times New Roman" w:cs="Times New Roman"/>
          <w:sz w:val="22"/>
        </w:rPr>
        <w:t>.</w:t>
      </w:r>
    </w:p>
    <w:p w14:paraId="0E22DC54" w14:textId="3628D370" w:rsidR="00442DC4" w:rsidRPr="00536666" w:rsidRDefault="001C7212" w:rsidP="00442DC4">
      <w:pPr>
        <w:spacing w:after="0" w:line="480" w:lineRule="auto"/>
        <w:ind w:firstLine="720"/>
        <w:rPr>
          <w:rFonts w:ascii="Times New Roman" w:hAnsi="Times New Roman" w:cs="Times New Roman"/>
          <w:sz w:val="22"/>
          <w:lang w:val="en-US"/>
        </w:rPr>
      </w:pPr>
      <w:r>
        <w:rPr>
          <w:rFonts w:ascii="Times New Roman" w:hAnsi="Times New Roman" w:cs="Times New Roman"/>
          <w:sz w:val="22"/>
        </w:rPr>
        <w:t xml:space="preserve">We used univariate models </w:t>
      </w:r>
      <w:r w:rsidR="00E13AE2">
        <w:rPr>
          <w:rFonts w:ascii="Times New Roman" w:hAnsi="Times New Roman" w:cs="Times New Roman"/>
          <w:sz w:val="22"/>
        </w:rPr>
        <w:t>t</w:t>
      </w:r>
      <w:r w:rsidR="6DD91F7E" w:rsidRPr="6DD91F7E">
        <w:rPr>
          <w:rFonts w:ascii="Times New Roman" w:hAnsi="Times New Roman" w:cs="Times New Roman"/>
          <w:sz w:val="22"/>
        </w:rPr>
        <w:t xml:space="preserve">o analyse phenotypic traits other than overall body shape, </w:t>
      </w:r>
      <w:r w:rsidR="004E5F0A">
        <w:rPr>
          <w:rFonts w:ascii="Times New Roman" w:hAnsi="Times New Roman" w:cs="Times New Roman"/>
          <w:sz w:val="22"/>
        </w:rPr>
        <w:t xml:space="preserve">including pectoral fin dimensions, gill raker characteristics, and eye width. </w:t>
      </w:r>
      <w:r w:rsidR="00DC3A4A">
        <w:rPr>
          <w:rFonts w:ascii="Times New Roman" w:hAnsi="Times New Roman" w:cs="Times New Roman"/>
          <w:sz w:val="22"/>
        </w:rPr>
        <w:t xml:space="preserve">These models described variation in the trait measurement as a function of </w:t>
      </w:r>
      <w:r w:rsidR="00F54E3B">
        <w:rPr>
          <w:rFonts w:ascii="Times New Roman" w:hAnsi="Times New Roman" w:cs="Times New Roman"/>
          <w:sz w:val="22"/>
        </w:rPr>
        <w:t xml:space="preserve">log-transformed </w:t>
      </w:r>
      <w:r w:rsidR="0052176D">
        <w:rPr>
          <w:rFonts w:ascii="Times New Roman" w:hAnsi="Times New Roman" w:cs="Times New Roman"/>
          <w:sz w:val="22"/>
        </w:rPr>
        <w:t>DOC</w:t>
      </w:r>
      <w:r w:rsidR="00F54E3B">
        <w:rPr>
          <w:rFonts w:ascii="Times New Roman" w:hAnsi="Times New Roman" w:cs="Times New Roman"/>
          <w:sz w:val="22"/>
        </w:rPr>
        <w:t xml:space="preserve"> concentration</w:t>
      </w:r>
      <w:r w:rsidR="0052176D">
        <w:rPr>
          <w:rFonts w:ascii="Times New Roman" w:hAnsi="Times New Roman" w:cs="Times New Roman"/>
          <w:sz w:val="22"/>
        </w:rPr>
        <w:t xml:space="preserve">, </w:t>
      </w:r>
      <w:r w:rsidR="007323E5">
        <w:rPr>
          <w:rFonts w:ascii="Times New Roman" w:hAnsi="Times New Roman" w:cs="Times New Roman"/>
          <w:sz w:val="22"/>
        </w:rPr>
        <w:t>basin</w:t>
      </w:r>
      <w:r w:rsidR="0052176D">
        <w:rPr>
          <w:rFonts w:ascii="Times New Roman" w:hAnsi="Times New Roman" w:cs="Times New Roman"/>
          <w:sz w:val="22"/>
        </w:rPr>
        <w:t xml:space="preserve">, </w:t>
      </w:r>
      <w:r w:rsidR="003E220E">
        <w:rPr>
          <w:rFonts w:ascii="Times New Roman" w:hAnsi="Times New Roman" w:cs="Times New Roman"/>
          <w:sz w:val="22"/>
        </w:rPr>
        <w:t xml:space="preserve">and a random lake effect. </w:t>
      </w:r>
      <w:r w:rsidR="00C1017F">
        <w:rPr>
          <w:rFonts w:ascii="Times New Roman" w:hAnsi="Times New Roman" w:cs="Times New Roman"/>
          <w:sz w:val="22"/>
        </w:rPr>
        <w:t>Trait measurements were size</w:t>
      </w:r>
      <w:r w:rsidR="00935F87">
        <w:rPr>
          <w:rFonts w:ascii="Times New Roman" w:hAnsi="Times New Roman" w:cs="Times New Roman"/>
          <w:sz w:val="22"/>
        </w:rPr>
        <w:t xml:space="preserve"> </w:t>
      </w:r>
      <w:r w:rsidR="00C1017F">
        <w:rPr>
          <w:rFonts w:ascii="Times New Roman" w:hAnsi="Times New Roman" w:cs="Times New Roman"/>
          <w:sz w:val="22"/>
        </w:rPr>
        <w:t xml:space="preserve">standardized </w:t>
      </w:r>
      <w:r w:rsidR="00EF7657">
        <w:rPr>
          <w:rFonts w:ascii="Times New Roman" w:hAnsi="Times New Roman" w:cs="Times New Roman"/>
          <w:sz w:val="22"/>
        </w:rPr>
        <w:t>when necessary before models were fit</w:t>
      </w:r>
      <w:r w:rsidR="00144C34">
        <w:rPr>
          <w:rFonts w:ascii="Times New Roman" w:hAnsi="Times New Roman" w:cs="Times New Roman"/>
          <w:sz w:val="22"/>
        </w:rPr>
        <w:t xml:space="preserve"> </w:t>
      </w:r>
      <w:r w:rsidR="00EF7657">
        <w:rPr>
          <w:rFonts w:ascii="Times New Roman" w:hAnsi="Times New Roman" w:cs="Times New Roman"/>
          <w:sz w:val="22"/>
        </w:rPr>
        <w:fldChar w:fldCharType="begin"/>
      </w:r>
      <w:r w:rsidR="00144C34">
        <w:rPr>
          <w:rFonts w:ascii="Times New Roman" w:hAnsi="Times New Roman" w:cs="Times New Roman"/>
          <w:sz w:val="22"/>
        </w:rPr>
        <w:instrText xml:space="preserve"> ADDIN EN.CITE &lt;EndNote&gt;&lt;Cite&gt;&lt;Author&gt;Reist&lt;/Author&gt;&lt;Year&gt;1986&lt;/Year&gt;&lt;RecNum&gt;3373&lt;/RecNum&gt;&lt;DisplayText&gt;(Reist 1986)&lt;/DisplayText&gt;&lt;record&gt;&lt;rec-number&gt;3373&lt;/rec-number&gt;&lt;foreign-keys&gt;&lt;key app="EN" db-id="e9zx9raxpstxxhevrxhp9s5kdv0dzs9e59fv" timestamp="1619747744" guid="8f5a165f-8c9e-4784-91be-a8deed673efd"&gt;3373&lt;/key&gt;&lt;/foreign-keys&gt;&lt;ref-type name="Journal Article"&gt;17&lt;/ref-type&gt;&lt;contributors&gt;&lt;authors&gt;&lt;author&gt;Reist, James D&lt;/author&gt;&lt;/authors&gt;&lt;/contributors&gt;&lt;titles&gt;&lt;title&gt;An empirical evaluation of coefficients used in residual and allometric adjustment of size covariation&lt;/title&gt;&lt;secondary-title&gt;Canadian Journal of Zoology&lt;/secondary-title&gt;&lt;/titles&gt;&lt;periodical&gt;&lt;full-title&gt;Canadian Journal of Zoology&lt;/full-title&gt;&lt;/periodical&gt;&lt;pages&gt;1363-1368&lt;/pages&gt;&lt;volume&gt;64&lt;/volume&gt;&lt;number&gt;6&lt;/number&gt;&lt;dates&gt;&lt;year&gt;1986&lt;/year&gt;&lt;/dates&gt;&lt;isbn&gt;0008-4301&lt;/isbn&gt;&lt;urls&gt;&lt;/urls&gt;&lt;/record&gt;&lt;/Cite&gt;&lt;/EndNote&gt;</w:instrText>
      </w:r>
      <w:r w:rsidR="00EF7657">
        <w:rPr>
          <w:rFonts w:ascii="Times New Roman" w:hAnsi="Times New Roman" w:cs="Times New Roman"/>
          <w:sz w:val="22"/>
        </w:rPr>
        <w:fldChar w:fldCharType="separate"/>
      </w:r>
      <w:r w:rsidR="00144C34">
        <w:rPr>
          <w:rFonts w:ascii="Times New Roman" w:hAnsi="Times New Roman" w:cs="Times New Roman"/>
          <w:noProof/>
          <w:sz w:val="22"/>
        </w:rPr>
        <w:t>(Reist 1986)</w:t>
      </w:r>
      <w:r w:rsidR="00EF7657">
        <w:rPr>
          <w:rFonts w:ascii="Times New Roman" w:hAnsi="Times New Roman" w:cs="Times New Roman"/>
          <w:sz w:val="22"/>
        </w:rPr>
        <w:fldChar w:fldCharType="end"/>
      </w:r>
      <w:r w:rsidR="00EF7657">
        <w:rPr>
          <w:rFonts w:ascii="Times New Roman" w:hAnsi="Times New Roman" w:cs="Times New Roman"/>
          <w:sz w:val="22"/>
        </w:rPr>
        <w:t>.</w:t>
      </w:r>
      <w:r w:rsidR="00371489">
        <w:rPr>
          <w:rFonts w:ascii="Times New Roman" w:hAnsi="Times New Roman" w:cs="Times New Roman"/>
          <w:sz w:val="22"/>
        </w:rPr>
        <w:t xml:space="preserve"> </w:t>
      </w:r>
      <w:r w:rsidR="00D43E73">
        <w:rPr>
          <w:rFonts w:ascii="Times New Roman" w:hAnsi="Times New Roman" w:cs="Times New Roman"/>
          <w:sz w:val="22"/>
        </w:rPr>
        <w:t xml:space="preserve">We </w:t>
      </w:r>
      <w:r w:rsidR="00DC338A">
        <w:rPr>
          <w:rFonts w:ascii="Times New Roman" w:hAnsi="Times New Roman" w:cs="Times New Roman"/>
          <w:sz w:val="22"/>
        </w:rPr>
        <w:t xml:space="preserve">used the </w:t>
      </w:r>
      <w:proofErr w:type="spellStart"/>
      <w:r w:rsidR="00DC338A">
        <w:rPr>
          <w:rFonts w:ascii="Times New Roman" w:hAnsi="Times New Roman" w:cs="Times New Roman"/>
          <w:sz w:val="22"/>
        </w:rPr>
        <w:t>lmer</w:t>
      </w:r>
      <w:proofErr w:type="spellEnd"/>
      <w:r w:rsidR="00DC338A">
        <w:rPr>
          <w:rFonts w:ascii="Times New Roman" w:hAnsi="Times New Roman" w:cs="Times New Roman"/>
          <w:sz w:val="22"/>
        </w:rPr>
        <w:t>() function</w:t>
      </w:r>
      <w:ins w:id="104" w:author="Kaija Gahm" w:date="2021-05-12T13:01:00Z">
        <w:r w:rsidR="00E00C4B">
          <w:rPr>
            <w:rFonts w:ascii="Times New Roman" w:hAnsi="Times New Roman" w:cs="Times New Roman"/>
            <w:sz w:val="22"/>
          </w:rPr>
          <w:t xml:space="preserve"> from the lme4 package, version </w:t>
        </w:r>
        <w:r w:rsidR="00E00C4B" w:rsidRPr="00E00C4B">
          <w:rPr>
            <w:rFonts w:ascii="Times New Roman" w:hAnsi="Times New Roman" w:cs="Times New Roman"/>
            <w:sz w:val="22"/>
          </w:rPr>
          <w:t>1.1-26</w:t>
        </w:r>
        <w:r w:rsidR="00E00C4B">
          <w:rPr>
            <w:rFonts w:ascii="Times New Roman" w:hAnsi="Times New Roman" w:cs="Times New Roman"/>
            <w:sz w:val="22"/>
          </w:rPr>
          <w:t>,</w:t>
        </w:r>
      </w:ins>
      <w:r w:rsidR="00DC338A">
        <w:rPr>
          <w:rFonts w:ascii="Times New Roman" w:hAnsi="Times New Roman" w:cs="Times New Roman"/>
          <w:sz w:val="22"/>
        </w:rPr>
        <w:t xml:space="preserve"> to </w:t>
      </w:r>
      <w:r w:rsidR="00D43E73">
        <w:rPr>
          <w:rFonts w:ascii="Times New Roman" w:hAnsi="Times New Roman" w:cs="Times New Roman"/>
          <w:sz w:val="22"/>
        </w:rPr>
        <w:t>fit linear models to the log-transformed trait measurements</w:t>
      </w:r>
      <w:r w:rsidR="00EB4E66">
        <w:rPr>
          <w:rFonts w:ascii="Times New Roman" w:hAnsi="Times New Roman" w:cs="Times New Roman"/>
          <w:sz w:val="22"/>
        </w:rPr>
        <w:t xml:space="preserve"> for all traits </w:t>
      </w:r>
      <w:r w:rsidR="004E3DEA">
        <w:rPr>
          <w:rFonts w:ascii="Times New Roman" w:hAnsi="Times New Roman" w:cs="Times New Roman"/>
          <w:sz w:val="22"/>
        </w:rPr>
        <w:fldChar w:fldCharType="begin"/>
      </w:r>
      <w:r w:rsidR="00A94ECC">
        <w:rPr>
          <w:rFonts w:ascii="Times New Roman" w:hAnsi="Times New Roman" w:cs="Times New Roman"/>
          <w:sz w:val="22"/>
        </w:rPr>
        <w:instrText xml:space="preserve"> ADDIN EN.CITE &lt;EndNote&gt;&lt;Cite&gt;&lt;Author&gt;Bates&lt;/Author&gt;&lt;Year&gt;2015&lt;/Year&gt;&lt;RecNum&gt;3381&lt;/RecNum&gt;&lt;DisplayText&gt;(Bates et al. 2015)&lt;/DisplayText&gt;&lt;record&gt;&lt;rec-number&gt;3381&lt;/rec-number&gt;&lt;foreign-keys&gt;&lt;key app="EN" db-id="e9zx9raxpstxxhevrxhp9s5kdv0dzs9e59fv" timestamp="1620151799" guid="954db372-7e81-40f2-b53b-a6c18a83c50c"&gt;3381&lt;/key&gt;&lt;/foreign-keys&gt;&lt;ref-type name="Journal Article"&gt;17&lt;/ref-type&gt;&lt;contributors&gt;&lt;authors&gt;&lt;author&gt;Bates, D.&lt;/author&gt;&lt;author&gt;Maechler, M.&lt;/author&gt;&lt;author&gt;Bolker, B.&lt;/author&gt;&lt;author&gt;Walker, S.&lt;/author&gt;&lt;/authors&gt;&lt;/contributors&gt;&lt;titles&gt;&lt;title&gt;Fitting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electronic-resource-num&gt;10.18637/jss.v067.i01&lt;/electronic-resource-num&gt;&lt;/record&gt;&lt;/Cite&gt;&lt;/EndNote&gt;</w:instrText>
      </w:r>
      <w:r w:rsidR="004E3DEA">
        <w:rPr>
          <w:rFonts w:ascii="Times New Roman" w:hAnsi="Times New Roman" w:cs="Times New Roman"/>
          <w:sz w:val="22"/>
        </w:rPr>
        <w:fldChar w:fldCharType="separate"/>
      </w:r>
      <w:r w:rsidR="004E3DEA">
        <w:rPr>
          <w:rFonts w:ascii="Times New Roman" w:hAnsi="Times New Roman" w:cs="Times New Roman"/>
          <w:noProof/>
          <w:sz w:val="22"/>
        </w:rPr>
        <w:t>(Bates et al. 2015)</w:t>
      </w:r>
      <w:r w:rsidR="004E3DEA">
        <w:rPr>
          <w:rFonts w:ascii="Times New Roman" w:hAnsi="Times New Roman" w:cs="Times New Roman"/>
          <w:sz w:val="22"/>
        </w:rPr>
        <w:fldChar w:fldCharType="end"/>
      </w:r>
      <w:r w:rsidR="00074EB5">
        <w:rPr>
          <w:rFonts w:ascii="Times New Roman" w:hAnsi="Times New Roman" w:cs="Times New Roman"/>
          <w:sz w:val="22"/>
        </w:rPr>
        <w:t>.</w:t>
      </w:r>
      <w:ins w:id="105" w:author="Kaija Gahm" w:date="2021-05-12T13:01:00Z">
        <w:r w:rsidR="007648DA">
          <w:rPr>
            <w:rFonts w:ascii="Times New Roman" w:hAnsi="Times New Roman" w:cs="Times New Roman"/>
            <w:sz w:val="22"/>
          </w:rPr>
          <w:t xml:space="preserve"> </w:t>
        </w:r>
      </w:ins>
      <w:ins w:id="106" w:author="Kaija Gahm" w:date="2021-05-12T13:05:00Z">
        <w:r w:rsidR="007648DA">
          <w:rPr>
            <w:rFonts w:ascii="Times New Roman" w:hAnsi="Times New Roman" w:cs="Times New Roman"/>
            <w:sz w:val="22"/>
          </w:rPr>
          <w:t>We computed conditional and marginal R</w:t>
        </w:r>
        <w:r w:rsidR="007648DA">
          <w:rPr>
            <w:rFonts w:ascii="Times New Roman" w:hAnsi="Times New Roman" w:cs="Times New Roman"/>
            <w:sz w:val="22"/>
            <w:vertAlign w:val="superscript"/>
          </w:rPr>
          <w:t>2</w:t>
        </w:r>
        <w:r w:rsidR="007648DA">
          <w:rPr>
            <w:rFonts w:ascii="Times New Roman" w:hAnsi="Times New Roman" w:cs="Times New Roman"/>
            <w:sz w:val="22"/>
          </w:rPr>
          <w:t xml:space="preserve"> values using the </w:t>
        </w:r>
        <w:proofErr w:type="spellStart"/>
        <w:proofErr w:type="gramStart"/>
        <w:r w:rsidR="007648DA">
          <w:rPr>
            <w:rFonts w:ascii="Times New Roman" w:hAnsi="Times New Roman" w:cs="Times New Roman"/>
            <w:sz w:val="22"/>
          </w:rPr>
          <w:lastRenderedPageBreak/>
          <w:t>r.squaredGLMM</w:t>
        </w:r>
        <w:proofErr w:type="spellEnd"/>
        <w:proofErr w:type="gramEnd"/>
        <w:r w:rsidR="007648DA">
          <w:rPr>
            <w:rFonts w:ascii="Times New Roman" w:hAnsi="Times New Roman" w:cs="Times New Roman"/>
            <w:sz w:val="22"/>
          </w:rPr>
          <w:t xml:space="preserve"> function from the R package </w:t>
        </w:r>
        <w:proofErr w:type="spellStart"/>
        <w:r w:rsidR="007648DA">
          <w:rPr>
            <w:rFonts w:ascii="Times New Roman" w:hAnsi="Times New Roman" w:cs="Times New Roman"/>
            <w:sz w:val="22"/>
          </w:rPr>
          <w:t>MuMIn</w:t>
        </w:r>
        <w:proofErr w:type="spellEnd"/>
        <w:r w:rsidR="007648DA">
          <w:rPr>
            <w:rFonts w:ascii="Times New Roman" w:hAnsi="Times New Roman" w:cs="Times New Roman"/>
            <w:sz w:val="22"/>
          </w:rPr>
          <w:t>, version 1.4</w:t>
        </w:r>
      </w:ins>
      <w:ins w:id="107" w:author="Kaija Gahm" w:date="2021-05-12T13:06:00Z">
        <w:r w:rsidR="007648DA">
          <w:rPr>
            <w:rFonts w:ascii="Times New Roman" w:hAnsi="Times New Roman" w:cs="Times New Roman"/>
            <w:sz w:val="22"/>
          </w:rPr>
          <w:t>3.17 (</w:t>
        </w:r>
        <w:proofErr w:type="spellStart"/>
        <w:r w:rsidR="007648DA">
          <w:rPr>
            <w:rFonts w:ascii="Times New Roman" w:hAnsi="Times New Roman" w:cs="Times New Roman"/>
            <w:sz w:val="22"/>
          </w:rPr>
          <w:t>Bartón</w:t>
        </w:r>
        <w:proofErr w:type="spellEnd"/>
        <w:r w:rsidR="007648DA">
          <w:rPr>
            <w:rFonts w:ascii="Times New Roman" w:hAnsi="Times New Roman" w:cs="Times New Roman"/>
            <w:sz w:val="22"/>
          </w:rPr>
          <w:t xml:space="preserve"> 2020). </w:t>
        </w:r>
      </w:ins>
      <w:ins w:id="108" w:author="Kaija Gahm" w:date="2021-05-12T13:55:00Z">
        <w:r w:rsidR="00C17420">
          <w:rPr>
            <w:rFonts w:ascii="Times New Roman" w:hAnsi="Times New Roman" w:cs="Times New Roman"/>
            <w:sz w:val="22"/>
          </w:rPr>
          <w:t xml:space="preserve">Other packages used in analysis and plotting are </w:t>
        </w:r>
        <w:proofErr w:type="spellStart"/>
        <w:r w:rsidR="00C17420">
          <w:rPr>
            <w:rFonts w:ascii="Times New Roman" w:hAnsi="Times New Roman" w:cs="Times New Roman"/>
            <w:sz w:val="22"/>
          </w:rPr>
          <w:t>dplyr</w:t>
        </w:r>
        <w:proofErr w:type="spellEnd"/>
        <w:r w:rsidR="00C17420">
          <w:rPr>
            <w:rFonts w:ascii="Times New Roman" w:hAnsi="Times New Roman" w:cs="Times New Roman"/>
            <w:sz w:val="22"/>
          </w:rPr>
          <w:t xml:space="preserve"> (version 1.0.3</w:t>
        </w:r>
      </w:ins>
      <w:ins w:id="109" w:author="Kaija Gahm" w:date="2021-05-12T13:56:00Z">
        <w:r w:rsidR="00C17420">
          <w:rPr>
            <w:rFonts w:ascii="Times New Roman" w:hAnsi="Times New Roman" w:cs="Times New Roman"/>
            <w:sz w:val="22"/>
          </w:rPr>
          <w:t xml:space="preserve">, Wickham et al. 2021), ggplot2 (version 3.3.3, Wickham 2016), </w:t>
        </w:r>
      </w:ins>
      <w:proofErr w:type="spellStart"/>
      <w:ins w:id="110" w:author="Kaija Gahm" w:date="2021-05-12T13:58:00Z">
        <w:r w:rsidR="00C17420">
          <w:rPr>
            <w:rFonts w:ascii="Times New Roman" w:hAnsi="Times New Roman" w:cs="Times New Roman"/>
            <w:sz w:val="22"/>
          </w:rPr>
          <w:t>gridGraphics</w:t>
        </w:r>
        <w:proofErr w:type="spellEnd"/>
        <w:r w:rsidR="00C17420">
          <w:rPr>
            <w:rFonts w:ascii="Times New Roman" w:hAnsi="Times New Roman" w:cs="Times New Roman"/>
            <w:sz w:val="22"/>
          </w:rPr>
          <w:t xml:space="preserve"> (version </w:t>
        </w:r>
        <w:r w:rsidR="00C17420" w:rsidRPr="00C17420">
          <w:rPr>
            <w:rFonts w:ascii="Times New Roman" w:hAnsi="Times New Roman" w:cs="Times New Roman"/>
            <w:sz w:val="22"/>
          </w:rPr>
          <w:t>0.5-1</w:t>
        </w:r>
        <w:r w:rsidR="00C17420">
          <w:rPr>
            <w:rFonts w:ascii="Times New Roman" w:hAnsi="Times New Roman" w:cs="Times New Roman"/>
            <w:sz w:val="22"/>
          </w:rPr>
          <w:t>, Murrell and Wen 2020)</w:t>
        </w:r>
      </w:ins>
      <w:ins w:id="111" w:author="Kaija Gahm" w:date="2021-05-12T13:59:00Z">
        <w:r w:rsidR="00C17420">
          <w:rPr>
            <w:rFonts w:ascii="Times New Roman" w:hAnsi="Times New Roman" w:cs="Times New Roman"/>
            <w:sz w:val="22"/>
          </w:rPr>
          <w:t xml:space="preserve">, </w:t>
        </w:r>
        <w:proofErr w:type="spellStart"/>
        <w:r w:rsidR="00C17420">
          <w:rPr>
            <w:rFonts w:ascii="Times New Roman" w:hAnsi="Times New Roman" w:cs="Times New Roman"/>
            <w:sz w:val="22"/>
          </w:rPr>
          <w:t>ggtext</w:t>
        </w:r>
        <w:proofErr w:type="spellEnd"/>
        <w:r w:rsidR="00C17420">
          <w:rPr>
            <w:rFonts w:ascii="Times New Roman" w:hAnsi="Times New Roman" w:cs="Times New Roman"/>
            <w:sz w:val="22"/>
          </w:rPr>
          <w:t xml:space="preserve"> (version 0.1.1, Wilke 2020</w:t>
        </w:r>
      </w:ins>
      <w:ins w:id="112" w:author="Kaija Gahm" w:date="2021-05-12T14:00:00Z">
        <w:r w:rsidR="00C17420">
          <w:rPr>
            <w:rFonts w:ascii="Times New Roman" w:hAnsi="Times New Roman" w:cs="Times New Roman"/>
            <w:sz w:val="22"/>
          </w:rPr>
          <w:t>B</w:t>
        </w:r>
      </w:ins>
      <w:ins w:id="113" w:author="Kaija Gahm" w:date="2021-05-12T13:59:00Z">
        <w:r w:rsidR="00C17420">
          <w:rPr>
            <w:rFonts w:ascii="Times New Roman" w:hAnsi="Times New Roman" w:cs="Times New Roman"/>
            <w:sz w:val="22"/>
          </w:rPr>
          <w:t xml:space="preserve">), and </w:t>
        </w:r>
        <w:proofErr w:type="spellStart"/>
        <w:r w:rsidR="00C17420">
          <w:rPr>
            <w:rFonts w:ascii="Times New Roman" w:hAnsi="Times New Roman" w:cs="Times New Roman"/>
            <w:sz w:val="22"/>
          </w:rPr>
          <w:t>cowplot</w:t>
        </w:r>
        <w:proofErr w:type="spellEnd"/>
        <w:r w:rsidR="00C17420">
          <w:rPr>
            <w:rFonts w:ascii="Times New Roman" w:hAnsi="Times New Roman" w:cs="Times New Roman"/>
            <w:sz w:val="22"/>
          </w:rPr>
          <w:t xml:space="preserve"> (version</w:t>
        </w:r>
      </w:ins>
      <w:ins w:id="114" w:author="Kaija Gahm" w:date="2021-05-12T14:00:00Z">
        <w:r w:rsidR="00C17420">
          <w:rPr>
            <w:rFonts w:ascii="Times New Roman" w:hAnsi="Times New Roman" w:cs="Times New Roman"/>
            <w:sz w:val="22"/>
          </w:rPr>
          <w:t xml:space="preserve"> 1.1.1, Wilke 2020A).</w:t>
        </w:r>
      </w:ins>
      <w:ins w:id="115" w:author="Kaija Gahm" w:date="2021-05-12T13:59:00Z">
        <w:r w:rsidR="00C17420">
          <w:rPr>
            <w:rFonts w:ascii="Times New Roman" w:hAnsi="Times New Roman" w:cs="Times New Roman"/>
            <w:sz w:val="22"/>
          </w:rPr>
          <w:t xml:space="preserve"> </w:t>
        </w:r>
      </w:ins>
      <w:del w:id="116" w:author="Kaija Gahm" w:date="2021-05-12T13:05:00Z">
        <w:r w:rsidR="00F34891" w:rsidDel="007648DA">
          <w:rPr>
            <w:rFonts w:ascii="Times New Roman" w:hAnsi="Times New Roman" w:cs="Times New Roman"/>
            <w:sz w:val="22"/>
          </w:rPr>
          <w:delText xml:space="preserve"> </w:delText>
        </w:r>
      </w:del>
      <w:r w:rsidR="00442DC4" w:rsidRPr="00536666">
        <w:rPr>
          <w:rFonts w:ascii="Times New Roman" w:hAnsi="Times New Roman" w:cs="Times New Roman"/>
          <w:sz w:val="22"/>
          <w:lang w:val="en-US"/>
        </w:rPr>
        <w:t xml:space="preserve">All data and code for our analyses are publicly available </w:t>
      </w:r>
      <w:r w:rsidR="00442DC4">
        <w:rPr>
          <w:rFonts w:ascii="Times New Roman" w:hAnsi="Times New Roman" w:cs="Times New Roman"/>
          <w:sz w:val="22"/>
          <w:lang w:val="en-US"/>
        </w:rPr>
        <w:fldChar w:fldCharType="begin"/>
      </w:r>
      <w:r w:rsidR="00442DC4">
        <w:rPr>
          <w:rFonts w:ascii="Times New Roman" w:hAnsi="Times New Roman" w:cs="Times New Roman"/>
          <w:sz w:val="22"/>
          <w:lang w:val="en-US"/>
        </w:rPr>
        <w:instrText xml:space="preserve"> ADDIN EN.CITE &lt;EndNote&gt;&lt;Cite&gt;&lt;Author&gt;Solomon&lt;/Author&gt;&lt;Year&gt;2018&lt;/Year&gt;&lt;RecNum&gt;2725&lt;/RecNum&gt;&lt;Suffix&gt;`; https://github.com/MFEh2o/BluegillMorphologyDataDOC&lt;/Suffix&gt;&lt;DisplayText&gt;(Solomon et al. 2018; https://github.com/MFEh2o/BluegillMorphologyDataDOC)&lt;/DisplayText&gt;&lt;record&gt;&lt;rec-number&gt;2725&lt;/rec-number&gt;&lt;foreign-keys&gt;&lt;key app="EN" db-id="e9zx9raxpstxxhevrxhp9s5kdv0dzs9e59fv" timestamp="1546614534" guid="8b2259b4-4137-4e58-94a4-1cc5d6158337"&gt;2725&lt;/key&gt;&lt;/foreign-keys&gt;&lt;ref-type name="Dataset"&gt;59&lt;/ref-type&gt;&lt;contributors&gt;&lt;authors&gt;&lt;author&gt;Solomon, C.&lt;/author&gt;&lt;author&gt;Jones, S.&lt;/author&gt;&lt;author&gt;Weidel, B.&lt;/author&gt;&lt;author&gt;Bertolet, B.&lt;/author&gt;&lt;author&gt;Bishop, C.&lt;/author&gt;&lt;author&gt;Coloso, J.&lt;/author&gt;&lt;author&gt;Craig, N.&lt;/author&gt;&lt;author&gt;Dassow, C.&lt;/author&gt;&lt;author&gt;Koizumi, S.&lt;/author&gt;&lt;author&gt;Olson, C.&lt;/author&gt;&lt;author&gt;Ross, A.&lt;/author&gt;&lt;author&gt;Saunders, K.&lt;/author&gt;&lt;author&gt;West, W.&lt;/author&gt;&lt;author&gt;Ziegler, J.&lt;/author&gt;&lt;author&gt;Zwart, J.&lt;/author&gt;&lt;/authors&gt;&lt;/contributors&gt;&lt;titles&gt;&lt;title&gt;MFE database: Data from ecosystem ecology research by Jones, Solomon, and collaborators on the ecology and biogeochemistry of lakes and lake organisms in the Upper Midwest, USA&lt;/title&gt;&lt;/titles&gt;&lt;dates&gt;&lt;year&gt;2018&lt;/year&gt;&lt;/dates&gt;&lt;pub-location&gt;figshare&lt;/pub-location&gt;&lt;urls&gt;&lt;/urls&gt;&lt;electronic-resource-num&gt;10.25390/caryinstitute.7438598&lt;/electronic-resource-num&gt;&lt;/record&gt;&lt;/Cite&gt;&lt;/EndNote&gt;</w:instrText>
      </w:r>
      <w:r w:rsidR="00442DC4">
        <w:rPr>
          <w:rFonts w:ascii="Times New Roman" w:hAnsi="Times New Roman" w:cs="Times New Roman"/>
          <w:sz w:val="22"/>
          <w:lang w:val="en-US"/>
        </w:rPr>
        <w:fldChar w:fldCharType="separate"/>
      </w:r>
      <w:r w:rsidR="00442DC4">
        <w:rPr>
          <w:rFonts w:ascii="Times New Roman" w:hAnsi="Times New Roman" w:cs="Times New Roman"/>
          <w:noProof/>
          <w:sz w:val="22"/>
          <w:lang w:val="en-US"/>
        </w:rPr>
        <w:t>(Solomon et al. 2018; https://github.com/MFEh2o/BluegillMorphologyDataDOC)</w:t>
      </w:r>
      <w:r w:rsidR="00442DC4">
        <w:rPr>
          <w:rFonts w:ascii="Times New Roman" w:hAnsi="Times New Roman" w:cs="Times New Roman"/>
          <w:sz w:val="22"/>
          <w:lang w:val="en-US"/>
        </w:rPr>
        <w:fldChar w:fldCharType="end"/>
      </w:r>
      <w:r w:rsidR="00442DC4">
        <w:rPr>
          <w:rFonts w:ascii="Times New Roman" w:hAnsi="Times New Roman" w:cs="Times New Roman"/>
          <w:sz w:val="22"/>
          <w:lang w:val="en-US"/>
        </w:rPr>
        <w:t>.</w:t>
      </w:r>
      <w:ins w:id="117" w:author="Kaija Gahm" w:date="2021-05-12T13:12:00Z">
        <w:r w:rsidR="00156118">
          <w:rPr>
            <w:rFonts w:ascii="Times New Roman" w:hAnsi="Times New Roman" w:cs="Times New Roman"/>
            <w:sz w:val="22"/>
            <w:lang w:val="en-US"/>
          </w:rPr>
          <w:t xml:space="preserve">  </w:t>
        </w:r>
      </w:ins>
    </w:p>
    <w:p w14:paraId="522C234F" w14:textId="6A6B46B3" w:rsidR="00684702" w:rsidRPr="00536666" w:rsidRDefault="00684702" w:rsidP="6DD91F7E">
      <w:pPr>
        <w:spacing w:after="0" w:line="480" w:lineRule="auto"/>
        <w:ind w:firstLine="720"/>
        <w:rPr>
          <w:rFonts w:ascii="Times New Roman" w:hAnsi="Times New Roman" w:cs="Times New Roman"/>
          <w:sz w:val="22"/>
        </w:rPr>
      </w:pPr>
    </w:p>
    <w:p w14:paraId="4E2EDB4E" w14:textId="77777777" w:rsidR="00536666" w:rsidRPr="00536666" w:rsidRDefault="00536666" w:rsidP="003447FC">
      <w:pPr>
        <w:spacing w:after="0" w:line="480" w:lineRule="auto"/>
        <w:rPr>
          <w:rFonts w:ascii="Times New Roman" w:hAnsi="Times New Roman" w:cs="Times New Roman"/>
          <w:sz w:val="22"/>
        </w:rPr>
      </w:pPr>
    </w:p>
    <w:p w14:paraId="570FF782" w14:textId="2723D91D" w:rsidR="006A5E9E" w:rsidRPr="00536666" w:rsidRDefault="00536666" w:rsidP="00AA0E50">
      <w:pPr>
        <w:spacing w:after="0" w:line="480" w:lineRule="auto"/>
        <w:rPr>
          <w:rFonts w:ascii="Times New Roman" w:hAnsi="Times New Roman" w:cs="Times New Roman"/>
          <w:sz w:val="22"/>
        </w:rPr>
      </w:pPr>
      <w:r>
        <w:rPr>
          <w:rFonts w:ascii="Times New Roman" w:hAnsi="Times New Roman" w:cs="Times New Roman"/>
          <w:b/>
          <w:bCs/>
          <w:sz w:val="22"/>
        </w:rPr>
        <w:t>Results</w:t>
      </w:r>
    </w:p>
    <w:p w14:paraId="73464ED0" w14:textId="0071927B" w:rsidR="00B80A99" w:rsidRPr="00536666" w:rsidRDefault="00536666">
      <w:pPr>
        <w:spacing w:after="0" w:line="480" w:lineRule="auto"/>
        <w:rPr>
          <w:rFonts w:ascii="Times New Roman" w:hAnsi="Times New Roman" w:cs="Times New Roman"/>
          <w:sz w:val="22"/>
        </w:rPr>
      </w:pPr>
      <w:r>
        <w:rPr>
          <w:rFonts w:ascii="Times New Roman" w:hAnsi="Times New Roman" w:cs="Times New Roman"/>
          <w:sz w:val="22"/>
        </w:rPr>
        <w:tab/>
      </w:r>
      <w:commentRangeStart w:id="118"/>
      <w:r w:rsidR="009434F7" w:rsidRPr="00536666" w:rsidDel="00B80A99">
        <w:rPr>
          <w:rFonts w:ascii="Times New Roman" w:hAnsi="Times New Roman" w:cs="Times New Roman"/>
          <w:sz w:val="22"/>
        </w:rPr>
        <w:t>Body shape of Bluegill was significantly related to DOC concentration</w:t>
      </w:r>
      <w:r w:rsidR="00750DB4">
        <w:rPr>
          <w:rFonts w:ascii="Times New Roman" w:hAnsi="Times New Roman" w:cs="Times New Roman"/>
          <w:sz w:val="22"/>
        </w:rPr>
        <w:t xml:space="preserve"> (</w:t>
      </w:r>
      <w:r w:rsidR="00A70C9A">
        <w:rPr>
          <w:rFonts w:ascii="Times New Roman" w:hAnsi="Times New Roman" w:cs="Times New Roman"/>
          <w:sz w:val="22"/>
        </w:rPr>
        <w:t>p=</w:t>
      </w:r>
      <w:r w:rsidR="004858FE">
        <w:rPr>
          <w:rFonts w:ascii="Times New Roman" w:hAnsi="Times New Roman" w:cs="Times New Roman"/>
          <w:sz w:val="22"/>
        </w:rPr>
        <w:t>&lt;</w:t>
      </w:r>
      <w:commentRangeStart w:id="119"/>
      <w:r w:rsidR="00A70C9A">
        <w:rPr>
          <w:rFonts w:ascii="Times New Roman" w:hAnsi="Times New Roman" w:cs="Times New Roman"/>
          <w:sz w:val="22"/>
        </w:rPr>
        <w:t>0.</w:t>
      </w:r>
      <w:r w:rsidR="004858FE">
        <w:rPr>
          <w:rFonts w:ascii="Times New Roman" w:hAnsi="Times New Roman" w:cs="Times New Roman"/>
          <w:sz w:val="22"/>
        </w:rPr>
        <w:t>0</w:t>
      </w:r>
      <w:r w:rsidR="00A70C9A">
        <w:rPr>
          <w:rFonts w:ascii="Times New Roman" w:hAnsi="Times New Roman" w:cs="Times New Roman"/>
          <w:sz w:val="22"/>
        </w:rPr>
        <w:t>001</w:t>
      </w:r>
      <w:commentRangeEnd w:id="119"/>
      <w:r w:rsidR="00156118">
        <w:rPr>
          <w:rStyle w:val="CommentReference"/>
          <w:rFonts w:asciiTheme="minorHAnsi" w:hAnsiTheme="minorHAnsi"/>
        </w:rPr>
        <w:commentReference w:id="119"/>
      </w:r>
      <w:r w:rsidR="00A70C9A">
        <w:rPr>
          <w:rFonts w:ascii="Times New Roman" w:hAnsi="Times New Roman" w:cs="Times New Roman"/>
          <w:sz w:val="22"/>
        </w:rPr>
        <w:t xml:space="preserve">; </w:t>
      </w:r>
      <w:commentRangeStart w:id="120"/>
      <w:commentRangeStart w:id="121"/>
      <w:commentRangeStart w:id="122"/>
      <w:r w:rsidR="00750DB4">
        <w:rPr>
          <w:rFonts w:ascii="Times New Roman" w:hAnsi="Times New Roman" w:cs="Times New Roman"/>
          <w:sz w:val="22"/>
        </w:rPr>
        <w:t>Fig. 2</w:t>
      </w:r>
      <w:commentRangeEnd w:id="120"/>
      <w:r w:rsidR="00DB362E">
        <w:rPr>
          <w:rStyle w:val="CommentReference"/>
          <w:rFonts w:asciiTheme="minorHAnsi" w:hAnsiTheme="minorHAnsi"/>
        </w:rPr>
        <w:commentReference w:id="120"/>
      </w:r>
      <w:commentRangeEnd w:id="121"/>
      <w:r w:rsidR="00A76947">
        <w:rPr>
          <w:rStyle w:val="CommentReference"/>
          <w:rFonts w:asciiTheme="minorHAnsi" w:hAnsiTheme="minorHAnsi"/>
        </w:rPr>
        <w:commentReference w:id="121"/>
      </w:r>
      <w:commentRangeEnd w:id="122"/>
      <w:r w:rsidR="000A7E41">
        <w:rPr>
          <w:rStyle w:val="CommentReference"/>
          <w:rFonts w:asciiTheme="minorHAnsi" w:hAnsiTheme="minorHAnsi"/>
        </w:rPr>
        <w:commentReference w:id="122"/>
      </w:r>
      <w:r w:rsidR="00A70C9A">
        <w:rPr>
          <w:rFonts w:ascii="Times New Roman" w:hAnsi="Times New Roman" w:cs="Times New Roman"/>
          <w:sz w:val="22"/>
        </w:rPr>
        <w:t>)</w:t>
      </w:r>
      <w:r w:rsidR="009434F7" w:rsidRPr="00536666" w:rsidDel="00B80A99">
        <w:rPr>
          <w:rFonts w:ascii="Times New Roman" w:hAnsi="Times New Roman" w:cs="Times New Roman"/>
          <w:sz w:val="22"/>
        </w:rPr>
        <w:t xml:space="preserve">. </w:t>
      </w:r>
      <w:r w:rsidR="009A038A" w:rsidRPr="00536666" w:rsidDel="00B80A99">
        <w:rPr>
          <w:rFonts w:ascii="Times New Roman" w:hAnsi="Times New Roman" w:cs="Times New Roman"/>
          <w:sz w:val="22"/>
        </w:rPr>
        <w:t xml:space="preserve">There was also a significant difference in shape between the Great Lakes and Mississippi watersheds, and a </w:t>
      </w:r>
      <w:r w:rsidR="00DB1D45">
        <w:rPr>
          <w:rFonts w:ascii="Times New Roman" w:hAnsi="Times New Roman" w:cs="Times New Roman"/>
          <w:sz w:val="22"/>
        </w:rPr>
        <w:t xml:space="preserve">significant </w:t>
      </w:r>
      <w:r w:rsidR="009A038A" w:rsidRPr="00536666" w:rsidDel="00B80A99">
        <w:rPr>
          <w:rFonts w:ascii="Times New Roman" w:hAnsi="Times New Roman" w:cs="Times New Roman"/>
          <w:sz w:val="22"/>
        </w:rPr>
        <w:t xml:space="preserve">allometric </w:t>
      </w:r>
      <w:r w:rsidR="00DB1D45">
        <w:rPr>
          <w:rFonts w:ascii="Times New Roman" w:hAnsi="Times New Roman" w:cs="Times New Roman"/>
          <w:sz w:val="22"/>
        </w:rPr>
        <w:t>relationship between centroid size</w:t>
      </w:r>
      <w:r w:rsidR="009A038A" w:rsidRPr="00536666" w:rsidDel="00B80A99">
        <w:rPr>
          <w:rFonts w:ascii="Times New Roman" w:hAnsi="Times New Roman" w:cs="Times New Roman"/>
          <w:sz w:val="22"/>
        </w:rPr>
        <w:t xml:space="preserve"> </w:t>
      </w:r>
      <w:r w:rsidR="00DB1D45">
        <w:rPr>
          <w:rFonts w:ascii="Times New Roman" w:hAnsi="Times New Roman" w:cs="Times New Roman"/>
          <w:sz w:val="22"/>
        </w:rPr>
        <w:t>and</w:t>
      </w:r>
      <w:r w:rsidR="009A038A" w:rsidRPr="00536666" w:rsidDel="00B80A99">
        <w:rPr>
          <w:rFonts w:ascii="Times New Roman" w:hAnsi="Times New Roman" w:cs="Times New Roman"/>
          <w:sz w:val="22"/>
        </w:rPr>
        <w:t xml:space="preserve"> shape (</w:t>
      </w:r>
      <w:r w:rsidR="003C1236">
        <w:rPr>
          <w:rFonts w:ascii="Times New Roman" w:hAnsi="Times New Roman" w:cs="Times New Roman"/>
          <w:sz w:val="22"/>
        </w:rPr>
        <w:t>p&lt;0.0001)</w:t>
      </w:r>
      <w:r w:rsidR="009A038A" w:rsidRPr="00536666" w:rsidDel="00B80A99">
        <w:rPr>
          <w:rFonts w:ascii="Times New Roman" w:hAnsi="Times New Roman" w:cs="Times New Roman"/>
          <w:sz w:val="22"/>
        </w:rPr>
        <w:t xml:space="preserve">. </w:t>
      </w:r>
      <w:commentRangeEnd w:id="118"/>
      <w:r w:rsidR="00B620A0">
        <w:rPr>
          <w:rStyle w:val="CommentReference"/>
          <w:rFonts w:asciiTheme="minorHAnsi" w:hAnsiTheme="minorHAnsi"/>
        </w:rPr>
        <w:commentReference w:id="118"/>
      </w:r>
      <w:r w:rsidR="009A038A" w:rsidRPr="00536666">
        <w:rPr>
          <w:rFonts w:ascii="Times New Roman" w:hAnsi="Times New Roman" w:cs="Times New Roman"/>
          <w:sz w:val="22"/>
        </w:rPr>
        <w:t xml:space="preserve">The first two principal components of the </w:t>
      </w:r>
      <w:r w:rsidR="00704C04">
        <w:rPr>
          <w:rFonts w:ascii="Times New Roman" w:hAnsi="Times New Roman" w:cs="Times New Roman"/>
          <w:sz w:val="22"/>
        </w:rPr>
        <w:t>overall body shape</w:t>
      </w:r>
      <w:r w:rsidR="00346EE9" w:rsidRPr="00536666">
        <w:rPr>
          <w:rFonts w:ascii="Times New Roman" w:hAnsi="Times New Roman" w:cs="Times New Roman"/>
          <w:sz w:val="22"/>
        </w:rPr>
        <w:t xml:space="preserve"> data explained 5</w:t>
      </w:r>
      <w:ins w:id="123" w:author="Chelsea Elizabeth Bishop" w:date="2021-06-07T14:21:00Z">
        <w:r w:rsidR="00E43CDD">
          <w:rPr>
            <w:rFonts w:ascii="Times New Roman" w:hAnsi="Times New Roman" w:cs="Times New Roman"/>
            <w:sz w:val="22"/>
          </w:rPr>
          <w:t>2</w:t>
        </w:r>
      </w:ins>
      <w:del w:id="124" w:author="Chelsea Elizabeth Bishop" w:date="2021-06-07T14:21:00Z">
        <w:r w:rsidR="00910DEA" w:rsidDel="00E43CDD">
          <w:rPr>
            <w:rFonts w:ascii="Times New Roman" w:hAnsi="Times New Roman" w:cs="Times New Roman"/>
            <w:sz w:val="22"/>
          </w:rPr>
          <w:delText>1</w:delText>
        </w:r>
      </w:del>
      <w:r w:rsidR="00346EE9" w:rsidRPr="00536666">
        <w:rPr>
          <w:rFonts w:ascii="Times New Roman" w:hAnsi="Times New Roman" w:cs="Times New Roman"/>
          <w:sz w:val="22"/>
        </w:rPr>
        <w:t xml:space="preserve">% of the individual-level variation in shape. </w:t>
      </w:r>
      <w:r w:rsidR="005A0681">
        <w:rPr>
          <w:rFonts w:ascii="Times New Roman" w:hAnsi="Times New Roman" w:cs="Times New Roman"/>
          <w:sz w:val="22"/>
        </w:rPr>
        <w:t>Increasing values of P</w:t>
      </w:r>
      <w:r w:rsidR="002B13E2">
        <w:rPr>
          <w:rFonts w:ascii="Times New Roman" w:hAnsi="Times New Roman" w:cs="Times New Roman"/>
          <w:sz w:val="22"/>
        </w:rPr>
        <w:t xml:space="preserve">C1 </w:t>
      </w:r>
      <w:r w:rsidR="006A5E9E" w:rsidRPr="00536666">
        <w:rPr>
          <w:rFonts w:ascii="Times New Roman" w:hAnsi="Times New Roman" w:cs="Times New Roman"/>
          <w:sz w:val="22"/>
        </w:rPr>
        <w:t>d</w:t>
      </w:r>
      <w:r w:rsidR="00B43758" w:rsidRPr="00536666">
        <w:rPr>
          <w:rFonts w:ascii="Times New Roman" w:hAnsi="Times New Roman" w:cs="Times New Roman"/>
          <w:sz w:val="22"/>
        </w:rPr>
        <w:t>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w:t>
      </w:r>
      <w:ins w:id="125" w:author="Chelsea Elizabeth Bishop" w:date="2021-06-07T14:22:00Z">
        <w:r w:rsidR="00E43CDD">
          <w:rPr>
            <w:rFonts w:ascii="Times New Roman" w:hAnsi="Times New Roman" w:cs="Times New Roman"/>
            <w:sz w:val="22"/>
          </w:rPr>
          <w:t>shorter</w:t>
        </w:r>
      </w:ins>
      <w:del w:id="126" w:author="Chelsea Elizabeth Bishop" w:date="2021-06-07T14:22:00Z">
        <w:r w:rsidR="006A5E9E" w:rsidRPr="00536666" w:rsidDel="00E43CDD">
          <w:rPr>
            <w:rFonts w:ascii="Times New Roman" w:hAnsi="Times New Roman" w:cs="Times New Roman"/>
            <w:sz w:val="22"/>
          </w:rPr>
          <w:delText>longer</w:delText>
        </w:r>
      </w:del>
      <w:r w:rsidR="006A5E9E" w:rsidRPr="00536666">
        <w:rPr>
          <w:rFonts w:ascii="Times New Roman" w:hAnsi="Times New Roman" w:cs="Times New Roman"/>
          <w:sz w:val="22"/>
        </w:rPr>
        <w:t xml:space="preserve">, </w:t>
      </w:r>
      <w:proofErr w:type="spellStart"/>
      <w:ins w:id="127" w:author="Chelsea Elizabeth Bishop" w:date="2021-06-07T14:22:00Z">
        <w:r w:rsidR="00E43CDD">
          <w:rPr>
            <w:rFonts w:ascii="Times New Roman" w:hAnsi="Times New Roman" w:cs="Times New Roman"/>
            <w:sz w:val="22"/>
          </w:rPr>
          <w:t>deeper</w:t>
        </w:r>
      </w:ins>
      <w:del w:id="128" w:author="Chelsea Elizabeth Bishop" w:date="2021-06-07T14:22:00Z">
        <w:r w:rsidR="00346EE9" w:rsidRPr="00536666" w:rsidDel="00E43CDD">
          <w:rPr>
            <w:rFonts w:ascii="Times New Roman" w:hAnsi="Times New Roman" w:cs="Times New Roman"/>
            <w:sz w:val="22"/>
          </w:rPr>
          <w:delText xml:space="preserve">fusiform </w:delText>
        </w:r>
      </w:del>
      <w:r w:rsidR="006A5E9E" w:rsidRPr="00536666">
        <w:rPr>
          <w:rFonts w:ascii="Times New Roman" w:hAnsi="Times New Roman" w:cs="Times New Roman"/>
          <w:sz w:val="22"/>
        </w:rPr>
        <w:t>body</w:t>
      </w:r>
      <w:proofErr w:type="spellEnd"/>
      <w:r w:rsidR="006A5E9E" w:rsidRPr="00536666">
        <w:rPr>
          <w:rFonts w:ascii="Times New Roman" w:hAnsi="Times New Roman" w:cs="Times New Roman"/>
          <w:sz w:val="22"/>
        </w:rPr>
        <w:t xml:space="preserve"> to a </w:t>
      </w:r>
      <w:ins w:id="129" w:author="Chelsea Elizabeth Bishop" w:date="2021-06-07T14:22:00Z">
        <w:r w:rsidR="00E43CDD">
          <w:rPr>
            <w:rFonts w:ascii="Times New Roman" w:hAnsi="Times New Roman" w:cs="Times New Roman"/>
            <w:sz w:val="22"/>
          </w:rPr>
          <w:t>longer</w:t>
        </w:r>
      </w:ins>
      <w:ins w:id="130" w:author="Chelsea Elizabeth Bishop" w:date="2021-06-07T14:23:00Z">
        <w:r w:rsidR="00E43CDD">
          <w:rPr>
            <w:rFonts w:ascii="Times New Roman" w:hAnsi="Times New Roman" w:cs="Times New Roman"/>
            <w:sz w:val="22"/>
          </w:rPr>
          <w:t xml:space="preserve">, more </w:t>
        </w:r>
        <w:proofErr w:type="spellStart"/>
        <w:r w:rsidR="00E43CDD">
          <w:rPr>
            <w:rFonts w:ascii="Times New Roman" w:hAnsi="Times New Roman" w:cs="Times New Roman"/>
            <w:sz w:val="22"/>
          </w:rPr>
          <w:t>fusiform</w:t>
        </w:r>
      </w:ins>
      <w:del w:id="131" w:author="Chelsea Elizabeth Bishop" w:date="2021-06-07T14:22:00Z">
        <w:r w:rsidR="006A5E9E" w:rsidRPr="00536666" w:rsidDel="00E43CDD">
          <w:rPr>
            <w:rFonts w:ascii="Times New Roman" w:hAnsi="Times New Roman" w:cs="Times New Roman"/>
            <w:sz w:val="22"/>
          </w:rPr>
          <w:delText>shorter,</w:delText>
        </w:r>
        <w:r w:rsidR="00B43758" w:rsidRPr="00536666" w:rsidDel="00E43CDD">
          <w:rPr>
            <w:rFonts w:ascii="Times New Roman" w:hAnsi="Times New Roman" w:cs="Times New Roman"/>
            <w:sz w:val="22"/>
          </w:rPr>
          <w:delText xml:space="preserve"> deeper </w:delText>
        </w:r>
      </w:del>
      <w:r w:rsidR="00346EE9" w:rsidRPr="00536666">
        <w:rPr>
          <w:rFonts w:ascii="Times New Roman" w:hAnsi="Times New Roman" w:cs="Times New Roman"/>
          <w:sz w:val="22"/>
        </w:rPr>
        <w:t>one</w:t>
      </w:r>
      <w:proofErr w:type="spellEnd"/>
      <w:del w:id="132" w:author="Chelsea Elizabeth Bishop" w:date="2021-06-07T14:23:00Z">
        <w:r w:rsidR="00F53C9D" w:rsidRPr="00536666" w:rsidDel="00E43CDD">
          <w:rPr>
            <w:rFonts w:ascii="Times New Roman" w:hAnsi="Times New Roman" w:cs="Times New Roman"/>
            <w:sz w:val="22"/>
          </w:rPr>
          <w:delText>,</w:delText>
        </w:r>
      </w:del>
      <w:ins w:id="133" w:author="Chelsea Elizabeth Bishop" w:date="2021-06-07T14:23:00Z">
        <w:r w:rsidR="00E43CDD">
          <w:rPr>
            <w:rFonts w:ascii="Times New Roman" w:hAnsi="Times New Roman" w:cs="Times New Roman"/>
            <w:sz w:val="22"/>
          </w:rPr>
          <w:t>. This</w:t>
        </w:r>
      </w:ins>
      <w:r w:rsidR="00F53C9D" w:rsidRPr="00536666">
        <w:rPr>
          <w:rFonts w:ascii="Times New Roman" w:hAnsi="Times New Roman" w:cs="Times New Roman"/>
          <w:sz w:val="22"/>
        </w:rPr>
        <w:t xml:space="preserve"> </w:t>
      </w:r>
      <w:ins w:id="134" w:author="Chelsea Elizabeth Bishop" w:date="2021-06-07T14:23:00Z">
        <w:r w:rsidR="00E43CDD">
          <w:rPr>
            <w:rFonts w:ascii="Times New Roman" w:hAnsi="Times New Roman" w:cs="Times New Roman"/>
            <w:sz w:val="22"/>
          </w:rPr>
          <w:t>includes</w:t>
        </w:r>
      </w:ins>
      <w:del w:id="135" w:author="Chelsea Elizabeth Bishop" w:date="2021-06-07T14:23:00Z">
        <w:r w:rsidR="00F53C9D" w:rsidRPr="00536666" w:rsidDel="00E43CDD">
          <w:rPr>
            <w:rFonts w:ascii="Times New Roman" w:hAnsi="Times New Roman" w:cs="Times New Roman"/>
            <w:sz w:val="22"/>
          </w:rPr>
          <w:delText>including</w:delText>
        </w:r>
      </w:del>
      <w:r w:rsidR="00F53C9D" w:rsidRPr="00536666">
        <w:rPr>
          <w:rFonts w:ascii="Times New Roman" w:hAnsi="Times New Roman" w:cs="Times New Roman"/>
          <w:sz w:val="22"/>
        </w:rPr>
        <w:t xml:space="preserve"> </w:t>
      </w:r>
      <w:ins w:id="136" w:author="Chelsea Elizabeth Bishop" w:date="2021-06-07T14:23:00Z">
        <w:r w:rsidR="00E43CDD">
          <w:rPr>
            <w:rFonts w:ascii="Times New Roman" w:hAnsi="Times New Roman" w:cs="Times New Roman"/>
            <w:sz w:val="22"/>
          </w:rPr>
          <w:t xml:space="preserve">a shift </w:t>
        </w:r>
      </w:ins>
      <w:r w:rsidR="00F53C9D" w:rsidRPr="00536666">
        <w:rPr>
          <w:rFonts w:ascii="Times New Roman" w:hAnsi="Times New Roman" w:cs="Times New Roman"/>
          <w:sz w:val="22"/>
        </w:rPr>
        <w:t xml:space="preserve">from a </w:t>
      </w:r>
      <w:ins w:id="137" w:author="Chelsea Elizabeth Bishop" w:date="2021-06-07T14:23:00Z">
        <w:r w:rsidR="00E43CDD">
          <w:rPr>
            <w:rFonts w:ascii="Times New Roman" w:hAnsi="Times New Roman" w:cs="Times New Roman"/>
            <w:sz w:val="22"/>
          </w:rPr>
          <w:t>short</w:t>
        </w:r>
      </w:ins>
      <w:ins w:id="138" w:author="Chelsea Elizabeth Bishop" w:date="2021-06-07T14:24:00Z">
        <w:r w:rsidR="00E43CDD">
          <w:rPr>
            <w:rFonts w:ascii="Times New Roman" w:hAnsi="Times New Roman" w:cs="Times New Roman"/>
            <w:sz w:val="22"/>
          </w:rPr>
          <w:t xml:space="preserve">, deep </w:t>
        </w:r>
      </w:ins>
      <w:del w:id="139" w:author="Chelsea Elizabeth Bishop" w:date="2021-06-07T14:23:00Z">
        <w:r w:rsidR="00F53C9D" w:rsidRPr="00536666" w:rsidDel="00E43CDD">
          <w:rPr>
            <w:rFonts w:ascii="Times New Roman" w:hAnsi="Times New Roman" w:cs="Times New Roman"/>
            <w:sz w:val="22"/>
          </w:rPr>
          <w:delText>long</w:delText>
        </w:r>
      </w:del>
      <w:del w:id="140" w:author="Chelsea Elizabeth Bishop" w:date="2021-06-07T14:24:00Z">
        <w:r w:rsidR="00F53C9D" w:rsidRPr="00536666" w:rsidDel="00E43CDD">
          <w:rPr>
            <w:rFonts w:ascii="Times New Roman" w:hAnsi="Times New Roman" w:cs="Times New Roman"/>
            <w:sz w:val="22"/>
          </w:rPr>
          <w:delText xml:space="preserve"> </w:delText>
        </w:r>
        <w:r w:rsidR="0051208D" w:rsidRPr="00536666" w:rsidDel="00E43CDD">
          <w:rPr>
            <w:rFonts w:ascii="Times New Roman" w:hAnsi="Times New Roman" w:cs="Times New Roman"/>
            <w:sz w:val="22"/>
          </w:rPr>
          <w:delText xml:space="preserve">and narrow </w:delText>
        </w:r>
      </w:del>
      <w:r w:rsidR="0051208D" w:rsidRPr="00536666">
        <w:rPr>
          <w:rFonts w:ascii="Times New Roman" w:hAnsi="Times New Roman" w:cs="Times New Roman"/>
          <w:sz w:val="22"/>
        </w:rPr>
        <w:t>caudal peduncle</w:t>
      </w:r>
      <w:del w:id="141" w:author="Chelsea Elizabeth Bishop" w:date="2021-06-07T14:24:00Z">
        <w:r w:rsidR="0051208D" w:rsidRPr="00536666" w:rsidDel="00E43CDD">
          <w:rPr>
            <w:rFonts w:ascii="Times New Roman" w:hAnsi="Times New Roman" w:cs="Times New Roman"/>
            <w:sz w:val="22"/>
          </w:rPr>
          <w:delText xml:space="preserve"> to a short deep one</w:delText>
        </w:r>
      </w:del>
      <w:ins w:id="142" w:author="Chelsea Elizabeth Bishop" w:date="2021-06-07T14:24:00Z">
        <w:r w:rsidR="00E43CDD">
          <w:rPr>
            <w:rFonts w:ascii="Times New Roman" w:hAnsi="Times New Roman" w:cs="Times New Roman"/>
            <w:sz w:val="22"/>
          </w:rPr>
          <w:t xml:space="preserve"> to a long narrow one</w:t>
        </w:r>
      </w:ins>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 xml:space="preserve">from </w:t>
      </w:r>
      <w:r w:rsidR="00B43758" w:rsidRPr="00536666">
        <w:rPr>
          <w:rFonts w:ascii="Times New Roman" w:hAnsi="Times New Roman" w:cs="Times New Roman"/>
          <w:sz w:val="22"/>
        </w:rPr>
        <w:t xml:space="preserve">a </w:t>
      </w:r>
      <w:ins w:id="143" w:author="Chelsea Elizabeth Bishop" w:date="2021-06-07T14:25:00Z">
        <w:r w:rsidR="00E43CDD">
          <w:rPr>
            <w:rFonts w:ascii="Times New Roman" w:hAnsi="Times New Roman" w:cs="Times New Roman"/>
            <w:sz w:val="22"/>
          </w:rPr>
          <w:t>shorter</w:t>
        </w:r>
      </w:ins>
      <w:del w:id="144" w:author="Chelsea Elizabeth Bishop" w:date="2021-06-07T14:25:00Z">
        <w:r w:rsidR="00BA0F4E" w:rsidRPr="00536666" w:rsidDel="00E43CDD">
          <w:rPr>
            <w:rFonts w:ascii="Times New Roman" w:hAnsi="Times New Roman" w:cs="Times New Roman"/>
            <w:sz w:val="22"/>
          </w:rPr>
          <w:delText>longer</w:delText>
        </w:r>
      </w:del>
      <w:r w:rsidR="00BA0F4E" w:rsidRPr="00536666">
        <w:rPr>
          <w:rFonts w:ascii="Times New Roman" w:hAnsi="Times New Roman" w:cs="Times New Roman"/>
          <w:sz w:val="22"/>
        </w:rPr>
        <w:t xml:space="preserve"> to </w:t>
      </w:r>
      <w:ins w:id="145" w:author="Chelsea Elizabeth Bishop" w:date="2021-06-07T14:25:00Z">
        <w:r w:rsidR="00E43CDD">
          <w:rPr>
            <w:rFonts w:ascii="Times New Roman" w:hAnsi="Times New Roman" w:cs="Times New Roman"/>
            <w:sz w:val="22"/>
          </w:rPr>
          <w:t>longer</w:t>
        </w:r>
      </w:ins>
      <w:del w:id="146" w:author="Chelsea Elizabeth Bishop" w:date="2021-06-07T14:25:00Z">
        <w:r w:rsidR="00BA0F4E" w:rsidRPr="00536666" w:rsidDel="00E43CDD">
          <w:rPr>
            <w:rFonts w:ascii="Times New Roman" w:hAnsi="Times New Roman" w:cs="Times New Roman"/>
            <w:sz w:val="22"/>
          </w:rPr>
          <w:delText>shorter</w:delText>
        </w:r>
      </w:del>
      <w:r w:rsidR="00B43758" w:rsidRPr="00536666">
        <w:rPr>
          <w:rFonts w:ascii="Times New Roman" w:hAnsi="Times New Roman" w:cs="Times New Roman"/>
          <w:sz w:val="22"/>
        </w:rPr>
        <w:t xml:space="preserve"> eye diameter; </w:t>
      </w:r>
      <w:ins w:id="147" w:author="Chelsea Elizabeth Bishop" w:date="2021-06-07T14:25:00Z">
        <w:r w:rsidR="00E43CDD">
          <w:rPr>
            <w:rFonts w:ascii="Times New Roman" w:hAnsi="Times New Roman" w:cs="Times New Roman"/>
            <w:sz w:val="22"/>
          </w:rPr>
          <w:t xml:space="preserve">and </w:t>
        </w:r>
      </w:ins>
      <w:r w:rsidR="00B43758" w:rsidRPr="00536666">
        <w:rPr>
          <w:rFonts w:ascii="Times New Roman" w:hAnsi="Times New Roman" w:cs="Times New Roman"/>
          <w:sz w:val="22"/>
        </w:rPr>
        <w:t>from a more</w:t>
      </w:r>
      <w:ins w:id="148" w:author="Chelsea Elizabeth Bishop" w:date="2021-06-07T14:25:00Z">
        <w:r w:rsidR="00E43CDD">
          <w:rPr>
            <w:rFonts w:ascii="Times New Roman" w:hAnsi="Times New Roman" w:cs="Times New Roman"/>
            <w:sz w:val="22"/>
          </w:rPr>
          <w:t xml:space="preserve"> vertical</w:t>
        </w:r>
      </w:ins>
      <w:del w:id="149" w:author="Chelsea Elizabeth Bishop" w:date="2021-06-07T14:25:00Z">
        <w:r w:rsidR="00B43758" w:rsidRPr="00536666" w:rsidDel="00E43CDD">
          <w:rPr>
            <w:rFonts w:ascii="Times New Roman" w:hAnsi="Times New Roman" w:cs="Times New Roman"/>
            <w:sz w:val="22"/>
          </w:rPr>
          <w:delText xml:space="preserve"> horizontal</w:delText>
        </w:r>
      </w:del>
      <w:r w:rsidR="00B43758" w:rsidRPr="00536666">
        <w:rPr>
          <w:rFonts w:ascii="Times New Roman" w:hAnsi="Times New Roman" w:cs="Times New Roman"/>
          <w:sz w:val="22"/>
        </w:rPr>
        <w:t xml:space="preserve"> to a more </w:t>
      </w:r>
      <w:ins w:id="150" w:author="Chelsea Elizabeth Bishop" w:date="2021-06-07T14:25:00Z">
        <w:r w:rsidR="00E43CDD">
          <w:rPr>
            <w:rFonts w:ascii="Times New Roman" w:hAnsi="Times New Roman" w:cs="Times New Roman"/>
            <w:sz w:val="22"/>
          </w:rPr>
          <w:t>horizontal</w:t>
        </w:r>
      </w:ins>
      <w:del w:id="151" w:author="Chelsea Elizabeth Bishop" w:date="2021-06-07T14:25:00Z">
        <w:r w:rsidR="00B43758" w:rsidRPr="00536666" w:rsidDel="00E43CDD">
          <w:rPr>
            <w:rFonts w:ascii="Times New Roman" w:hAnsi="Times New Roman" w:cs="Times New Roman"/>
            <w:sz w:val="22"/>
          </w:rPr>
          <w:delText>vertical</w:delText>
        </w:r>
      </w:del>
      <w:r w:rsidR="00B43758" w:rsidRPr="00536666">
        <w:rPr>
          <w:rFonts w:ascii="Times New Roman" w:hAnsi="Times New Roman" w:cs="Times New Roman"/>
          <w:sz w:val="22"/>
        </w:rPr>
        <w:t xml:space="preserve"> insertion </w:t>
      </w:r>
      <w:ins w:id="152" w:author="Chelsea Elizabeth Bishop" w:date="2021-06-07T14:26:00Z">
        <w:r w:rsidR="00E43CDD">
          <w:rPr>
            <w:rFonts w:ascii="Times New Roman" w:hAnsi="Times New Roman" w:cs="Times New Roman"/>
            <w:sz w:val="22"/>
          </w:rPr>
          <w:t xml:space="preserve">angle </w:t>
        </w:r>
      </w:ins>
      <w:r w:rsidR="00B43758" w:rsidRPr="00536666">
        <w:rPr>
          <w:rFonts w:ascii="Times New Roman" w:hAnsi="Times New Roman" w:cs="Times New Roman"/>
          <w:sz w:val="22"/>
        </w:rPr>
        <w:t>of the pectoral fin (Fig</w:t>
      </w:r>
      <w:r w:rsidR="002B13E2">
        <w:rPr>
          <w:rFonts w:ascii="Times New Roman" w:hAnsi="Times New Roman" w:cs="Times New Roman"/>
          <w:sz w:val="22"/>
        </w:rPr>
        <w:t>.</w:t>
      </w:r>
      <w:r w:rsidR="00B43758"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B43758" w:rsidRPr="00536666">
        <w:rPr>
          <w:rFonts w:ascii="Times New Roman" w:hAnsi="Times New Roman" w:cs="Times New Roman"/>
          <w:sz w:val="22"/>
        </w:rPr>
        <w:t>)</w:t>
      </w:r>
      <w:r w:rsidR="006A5E9E" w:rsidRPr="00536666">
        <w:rPr>
          <w:rFonts w:ascii="Times New Roman" w:hAnsi="Times New Roman" w:cs="Times New Roman"/>
          <w:sz w:val="22"/>
        </w:rPr>
        <w:t xml:space="preserve">. </w:t>
      </w:r>
      <w:r w:rsidR="004873A2">
        <w:rPr>
          <w:rFonts w:ascii="Times New Roman" w:hAnsi="Times New Roman" w:cs="Times New Roman"/>
          <w:sz w:val="22"/>
        </w:rPr>
        <w:t xml:space="preserve">Increasing values of PC2 </w:t>
      </w:r>
      <w:r w:rsidR="009C0B1C" w:rsidRPr="00536666">
        <w:rPr>
          <w:rFonts w:ascii="Times New Roman" w:hAnsi="Times New Roman" w:cs="Times New Roman"/>
          <w:sz w:val="22"/>
        </w:rPr>
        <w:t>describe</w:t>
      </w:r>
      <w:r w:rsidR="00346EE9" w:rsidRPr="00536666">
        <w:rPr>
          <w:rFonts w:ascii="Times New Roman" w:hAnsi="Times New Roman" w:cs="Times New Roman"/>
          <w:sz w:val="22"/>
        </w:rPr>
        <w:t>d</w:t>
      </w:r>
      <w:r w:rsidR="006A5E9E" w:rsidRPr="00536666">
        <w:rPr>
          <w:rFonts w:ascii="Times New Roman" w:hAnsi="Times New Roman" w:cs="Times New Roman"/>
          <w:sz w:val="22"/>
        </w:rPr>
        <w:t xml:space="preserve"> a shift from a smaller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anteriorly position</w:t>
      </w:r>
      <w:r w:rsidR="009C0B1C" w:rsidRPr="00536666">
        <w:rPr>
          <w:rFonts w:ascii="Times New Roman" w:hAnsi="Times New Roman" w:cs="Times New Roman"/>
          <w:sz w:val="22"/>
        </w:rPr>
        <w:t>ed</w:t>
      </w:r>
      <w:r w:rsidR="006A5E9E" w:rsidRPr="00536666">
        <w:rPr>
          <w:rFonts w:ascii="Times New Roman" w:hAnsi="Times New Roman" w:cs="Times New Roman"/>
          <w:sz w:val="22"/>
        </w:rPr>
        <w:t xml:space="preserve"> pectoral fin to a larger head</w:t>
      </w:r>
      <w:r w:rsidR="00A557CE" w:rsidRPr="00536666">
        <w:rPr>
          <w:rFonts w:ascii="Times New Roman" w:hAnsi="Times New Roman" w:cs="Times New Roman"/>
          <w:sz w:val="22"/>
        </w:rPr>
        <w:t xml:space="preserve"> and</w:t>
      </w:r>
      <w:r w:rsidR="006A5E9E" w:rsidRPr="00536666">
        <w:rPr>
          <w:rFonts w:ascii="Times New Roman" w:hAnsi="Times New Roman" w:cs="Times New Roman"/>
          <w:sz w:val="22"/>
        </w:rPr>
        <w:t xml:space="preserve"> more posterior</w:t>
      </w:r>
      <w:r w:rsidR="009C0B1C" w:rsidRPr="00536666">
        <w:rPr>
          <w:rFonts w:ascii="Times New Roman" w:hAnsi="Times New Roman" w:cs="Times New Roman"/>
          <w:sz w:val="22"/>
        </w:rPr>
        <w:t>ly positioned</w:t>
      </w:r>
      <w:r w:rsidR="006A5E9E" w:rsidRPr="00536666">
        <w:rPr>
          <w:rFonts w:ascii="Times New Roman" w:hAnsi="Times New Roman" w:cs="Times New Roman"/>
          <w:sz w:val="22"/>
        </w:rPr>
        <w:t xml:space="preserve"> pectoral fin </w:t>
      </w:r>
      <w:r w:rsidR="00EE3869" w:rsidRPr="00536666">
        <w:rPr>
          <w:rFonts w:ascii="Times New Roman" w:hAnsi="Times New Roman" w:cs="Times New Roman"/>
          <w:sz w:val="22"/>
        </w:rPr>
        <w:t>(Fig</w:t>
      </w:r>
      <w:r w:rsidR="004873A2">
        <w:rPr>
          <w:rFonts w:ascii="Times New Roman" w:hAnsi="Times New Roman" w:cs="Times New Roman"/>
          <w:sz w:val="22"/>
        </w:rPr>
        <w:t>.</w:t>
      </w:r>
      <w:r w:rsidR="00160A8A" w:rsidRPr="00536666">
        <w:rPr>
          <w:rFonts w:ascii="Times New Roman" w:hAnsi="Times New Roman" w:cs="Times New Roman"/>
          <w:sz w:val="22"/>
        </w:rPr>
        <w:t xml:space="preserve"> </w:t>
      </w:r>
      <w:r w:rsidR="00346EE9" w:rsidRPr="00536666">
        <w:rPr>
          <w:rFonts w:ascii="Times New Roman" w:hAnsi="Times New Roman" w:cs="Times New Roman"/>
          <w:sz w:val="22"/>
        </w:rPr>
        <w:t>2</w:t>
      </w:r>
      <w:r w:rsidR="00EE3869" w:rsidRPr="00536666">
        <w:rPr>
          <w:rFonts w:ascii="Times New Roman" w:hAnsi="Times New Roman" w:cs="Times New Roman"/>
          <w:sz w:val="22"/>
        </w:rPr>
        <w:t>)</w:t>
      </w:r>
      <w:r w:rsidR="006A5E9E" w:rsidRPr="00536666">
        <w:rPr>
          <w:rFonts w:ascii="Times New Roman" w:hAnsi="Times New Roman" w:cs="Times New Roman"/>
          <w:sz w:val="22"/>
        </w:rPr>
        <w:t xml:space="preserve">. </w:t>
      </w:r>
    </w:p>
    <w:p w14:paraId="48E8A60B" w14:textId="77777777" w:rsidR="00EB7C9F" w:rsidRDefault="00346EE9" w:rsidP="00EF3453">
      <w:pPr>
        <w:tabs>
          <w:tab w:val="left" w:pos="5376"/>
        </w:tabs>
        <w:spacing w:after="0" w:line="480" w:lineRule="auto"/>
        <w:ind w:firstLine="720"/>
        <w:rPr>
          <w:ins w:id="153" w:author="Chelsea Elizabeth Bishop" w:date="2021-06-07T14:51:00Z"/>
          <w:rFonts w:ascii="Times New Roman" w:hAnsi="Times New Roman" w:cs="Times New Roman"/>
          <w:sz w:val="22"/>
        </w:rPr>
      </w:pPr>
      <w:commentRangeStart w:id="154"/>
      <w:del w:id="155" w:author="Chelsea Elizabeth Bishop" w:date="2021-06-07T14:51:00Z">
        <w:r w:rsidRPr="00536666" w:rsidDel="00EB7C9F">
          <w:rPr>
            <w:rFonts w:ascii="Times New Roman" w:hAnsi="Times New Roman" w:cs="Times New Roman"/>
            <w:sz w:val="22"/>
          </w:rPr>
          <w:delText>L</w:delText>
        </w:r>
        <w:r w:rsidR="006A5E9E" w:rsidRPr="00536666" w:rsidDel="00EB7C9F">
          <w:rPr>
            <w:rFonts w:ascii="Times New Roman" w:hAnsi="Times New Roman" w:cs="Times New Roman"/>
            <w:sz w:val="22"/>
          </w:rPr>
          <w:delText xml:space="preserve">akes with DOC concentrations </w:delText>
        </w:r>
        <w:r w:rsidRPr="00536666" w:rsidDel="00EB7C9F">
          <w:rPr>
            <w:rFonts w:ascii="Times New Roman" w:hAnsi="Times New Roman" w:cs="Times New Roman"/>
            <w:sz w:val="22"/>
          </w:rPr>
          <w:delText>&lt;</w:delText>
        </w:r>
        <w:r w:rsidR="00CF4823"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10</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mg</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L</w:delText>
        </w:r>
        <w:r w:rsidRPr="00536666" w:rsidDel="00EB7C9F">
          <w:rPr>
            <w:rFonts w:ascii="Times New Roman" w:hAnsi="Times New Roman" w:cs="Times New Roman"/>
            <w:sz w:val="22"/>
            <w:vertAlign w:val="superscript"/>
          </w:rPr>
          <w:delText>-1</w:delText>
        </w:r>
        <w:r w:rsidR="006A5E9E" w:rsidRPr="00536666" w:rsidDel="00EB7C9F">
          <w:rPr>
            <w:rFonts w:ascii="Times New Roman" w:hAnsi="Times New Roman" w:cs="Times New Roman"/>
            <w:sz w:val="22"/>
          </w:rPr>
          <w:delText xml:space="preserve"> occup</w:delText>
        </w:r>
        <w:r w:rsidRPr="00536666" w:rsidDel="00EB7C9F">
          <w:rPr>
            <w:rFonts w:ascii="Times New Roman" w:hAnsi="Times New Roman" w:cs="Times New Roman"/>
            <w:sz w:val="22"/>
          </w:rPr>
          <w:delText>ied</w:delText>
        </w:r>
        <w:r w:rsidR="006A5E9E" w:rsidRPr="00536666" w:rsidDel="00EB7C9F">
          <w:rPr>
            <w:rFonts w:ascii="Times New Roman" w:hAnsi="Times New Roman" w:cs="Times New Roman"/>
            <w:sz w:val="22"/>
          </w:rPr>
          <w:delText xml:space="preserve"> almost the entire </w:delText>
        </w:r>
        <w:r w:rsidR="00C441B1" w:rsidRPr="00536666" w:rsidDel="00EB7C9F">
          <w:rPr>
            <w:rFonts w:ascii="Times New Roman" w:hAnsi="Times New Roman" w:cs="Times New Roman"/>
            <w:sz w:val="22"/>
          </w:rPr>
          <w:delText>morpho</w:delText>
        </w:r>
        <w:r w:rsidR="006A5E9E" w:rsidRPr="00536666" w:rsidDel="00EB7C9F">
          <w:rPr>
            <w:rFonts w:ascii="Times New Roman" w:hAnsi="Times New Roman" w:cs="Times New Roman"/>
            <w:sz w:val="22"/>
          </w:rPr>
          <w:delText>space</w:delText>
        </w:r>
        <w:r w:rsidRPr="00536666" w:rsidDel="00EB7C9F">
          <w:rPr>
            <w:rFonts w:ascii="Times New Roman" w:hAnsi="Times New Roman" w:cs="Times New Roman"/>
            <w:sz w:val="22"/>
          </w:rPr>
          <w:delText xml:space="preserve">, whereas </w:delText>
        </w:r>
        <w:r w:rsidR="006A5E9E" w:rsidRPr="00536666" w:rsidDel="00EB7C9F">
          <w:rPr>
            <w:rFonts w:ascii="Times New Roman" w:hAnsi="Times New Roman" w:cs="Times New Roman"/>
            <w:sz w:val="22"/>
          </w:rPr>
          <w:delText>lakes</w:delText>
        </w:r>
        <w:r w:rsidR="00563B67" w:rsidRPr="00536666" w:rsidDel="00EB7C9F">
          <w:rPr>
            <w:rFonts w:ascii="Times New Roman" w:hAnsi="Times New Roman" w:cs="Times New Roman"/>
            <w:sz w:val="22"/>
          </w:rPr>
          <w:delText xml:space="preserve"> with</w:delText>
        </w:r>
        <w:r w:rsidR="006A5E9E" w:rsidRPr="00536666" w:rsidDel="00EB7C9F">
          <w:rPr>
            <w:rFonts w:ascii="Times New Roman" w:hAnsi="Times New Roman" w:cs="Times New Roman"/>
            <w:sz w:val="22"/>
          </w:rPr>
          <w:delText xml:space="preserve"> DOC concentrations</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&gt;</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10</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mg</w:delText>
        </w:r>
        <w:r w:rsidRPr="00536666" w:rsidDel="00EB7C9F">
          <w:rPr>
            <w:rFonts w:ascii="Times New Roman" w:hAnsi="Times New Roman" w:cs="Times New Roman"/>
            <w:sz w:val="22"/>
          </w:rPr>
          <w:delText xml:space="preserve"> </w:delText>
        </w:r>
        <w:r w:rsidR="006A5E9E" w:rsidRPr="00536666" w:rsidDel="00EB7C9F">
          <w:rPr>
            <w:rFonts w:ascii="Times New Roman" w:hAnsi="Times New Roman" w:cs="Times New Roman"/>
            <w:sz w:val="22"/>
          </w:rPr>
          <w:delText>L</w:delText>
        </w:r>
        <w:r w:rsidRPr="00536666" w:rsidDel="00EB7C9F">
          <w:rPr>
            <w:rFonts w:ascii="Times New Roman" w:hAnsi="Times New Roman" w:cs="Times New Roman"/>
            <w:sz w:val="22"/>
            <w:vertAlign w:val="superscript"/>
          </w:rPr>
          <w:delText>-1</w:delText>
        </w:r>
        <w:r w:rsidR="006A5E9E" w:rsidRPr="00536666" w:rsidDel="00EB7C9F">
          <w:rPr>
            <w:rFonts w:ascii="Times New Roman" w:hAnsi="Times New Roman" w:cs="Times New Roman"/>
            <w:sz w:val="22"/>
          </w:rPr>
          <w:delText xml:space="preserve"> </w:delText>
        </w:r>
        <w:r w:rsidR="00C441B1" w:rsidRPr="00536666" w:rsidDel="00EB7C9F">
          <w:rPr>
            <w:rFonts w:ascii="Times New Roman" w:hAnsi="Times New Roman" w:cs="Times New Roman"/>
            <w:sz w:val="22"/>
          </w:rPr>
          <w:delText xml:space="preserve">were associated with </w:delText>
        </w:r>
        <w:r w:rsidR="00EE3869" w:rsidRPr="00536666" w:rsidDel="00EB7C9F">
          <w:rPr>
            <w:rFonts w:ascii="Times New Roman" w:hAnsi="Times New Roman" w:cs="Times New Roman"/>
            <w:sz w:val="22"/>
          </w:rPr>
          <w:delText>positive PC1 values and negative PC2</w:delText>
        </w:r>
        <w:r w:rsidR="006A5E9E" w:rsidRPr="00536666" w:rsidDel="00EB7C9F">
          <w:rPr>
            <w:rFonts w:ascii="Times New Roman" w:hAnsi="Times New Roman" w:cs="Times New Roman"/>
            <w:sz w:val="22"/>
          </w:rPr>
          <w:delText xml:space="preserve"> values.</w:delText>
        </w:r>
        <w:r w:rsidR="00160A8A" w:rsidRPr="00536666" w:rsidDel="00EB7C9F">
          <w:rPr>
            <w:rFonts w:ascii="Times New Roman" w:hAnsi="Times New Roman" w:cs="Times New Roman"/>
            <w:sz w:val="22"/>
          </w:rPr>
          <w:delText xml:space="preserve"> </w:delText>
        </w:r>
        <w:r w:rsidR="00535A11" w:rsidRPr="00536666" w:rsidDel="00EB7C9F">
          <w:rPr>
            <w:rFonts w:ascii="Times New Roman" w:hAnsi="Times New Roman" w:cs="Times New Roman"/>
            <w:sz w:val="22"/>
          </w:rPr>
          <w:delText>Although</w:delText>
        </w:r>
        <w:r w:rsidR="00C441B1" w:rsidRPr="00536666" w:rsidDel="00EB7C9F">
          <w:rPr>
            <w:rFonts w:ascii="Times New Roman" w:hAnsi="Times New Roman" w:cs="Times New Roman"/>
            <w:sz w:val="22"/>
          </w:rPr>
          <w:delText xml:space="preserve"> </w:delText>
        </w:r>
        <w:r w:rsidR="00535A11" w:rsidRPr="00536666" w:rsidDel="00EB7C9F">
          <w:rPr>
            <w:rFonts w:ascii="Times New Roman" w:hAnsi="Times New Roman" w:cs="Times New Roman"/>
            <w:sz w:val="22"/>
          </w:rPr>
          <w:delText>average</w:delText>
        </w:r>
        <w:r w:rsidR="00C441B1" w:rsidRPr="00536666" w:rsidDel="00EB7C9F">
          <w:rPr>
            <w:rFonts w:ascii="Times New Roman" w:hAnsi="Times New Roman" w:cs="Times New Roman"/>
            <w:sz w:val="22"/>
          </w:rPr>
          <w:delText xml:space="preserve"> shapes of Great Lakes </w:delText>
        </w:r>
        <w:r w:rsidR="007323E5" w:rsidDel="00EB7C9F">
          <w:rPr>
            <w:rFonts w:ascii="Times New Roman" w:hAnsi="Times New Roman" w:cs="Times New Roman"/>
            <w:sz w:val="22"/>
          </w:rPr>
          <w:delText>basin</w:delText>
        </w:r>
        <w:r w:rsidR="00C441B1" w:rsidRPr="00536666" w:rsidDel="00EB7C9F">
          <w:rPr>
            <w:rFonts w:ascii="Times New Roman" w:hAnsi="Times New Roman" w:cs="Times New Roman"/>
            <w:sz w:val="22"/>
          </w:rPr>
          <w:delText xml:space="preserve"> and Mississippi </w:delText>
        </w:r>
        <w:r w:rsidR="007323E5" w:rsidDel="00EB7C9F">
          <w:rPr>
            <w:rFonts w:ascii="Times New Roman" w:hAnsi="Times New Roman" w:cs="Times New Roman"/>
            <w:sz w:val="22"/>
          </w:rPr>
          <w:delText>basin</w:delText>
        </w:r>
        <w:r w:rsidR="00C441B1" w:rsidRPr="00536666" w:rsidDel="00EB7C9F">
          <w:rPr>
            <w:rFonts w:ascii="Times New Roman" w:hAnsi="Times New Roman" w:cs="Times New Roman"/>
            <w:sz w:val="22"/>
          </w:rPr>
          <w:delText xml:space="preserve"> </w:delText>
        </w:r>
        <w:r w:rsidR="00535A11" w:rsidRPr="00536666" w:rsidDel="00EB7C9F">
          <w:rPr>
            <w:rFonts w:ascii="Times New Roman" w:hAnsi="Times New Roman" w:cs="Times New Roman"/>
            <w:sz w:val="22"/>
          </w:rPr>
          <w:delText>Bluegill</w:delText>
        </w:r>
        <w:r w:rsidR="00C441B1" w:rsidRPr="00536666" w:rsidDel="00EB7C9F">
          <w:rPr>
            <w:rFonts w:ascii="Times New Roman" w:hAnsi="Times New Roman" w:cs="Times New Roman"/>
            <w:sz w:val="22"/>
          </w:rPr>
          <w:delText xml:space="preserve"> were </w:delText>
        </w:r>
        <w:r w:rsidR="00535A11" w:rsidRPr="00536666" w:rsidDel="00EB7C9F">
          <w:rPr>
            <w:rFonts w:ascii="Times New Roman" w:hAnsi="Times New Roman" w:cs="Times New Roman"/>
            <w:sz w:val="22"/>
          </w:rPr>
          <w:delText>different</w:delText>
        </w:r>
        <w:r w:rsidR="00FD1E68" w:rsidDel="00EB7C9F">
          <w:rPr>
            <w:rFonts w:ascii="Times New Roman" w:hAnsi="Times New Roman" w:cs="Times New Roman"/>
            <w:sz w:val="22"/>
          </w:rPr>
          <w:delText>,</w:delText>
        </w:r>
        <w:r w:rsidR="00C441B1" w:rsidRPr="00536666" w:rsidDel="00EB7C9F">
          <w:rPr>
            <w:rFonts w:ascii="Times New Roman" w:hAnsi="Times New Roman" w:cs="Times New Roman"/>
            <w:sz w:val="22"/>
          </w:rPr>
          <w:delText xml:space="preserve"> in both </w:delText>
        </w:r>
        <w:r w:rsidR="003C473B" w:rsidRPr="00536666" w:rsidDel="00EB7C9F">
          <w:rPr>
            <w:rFonts w:ascii="Times New Roman" w:hAnsi="Times New Roman" w:cs="Times New Roman"/>
            <w:sz w:val="22"/>
          </w:rPr>
          <w:delText>watersheds</w:delText>
        </w:r>
        <w:r w:rsidR="00C441B1" w:rsidRPr="00536666" w:rsidDel="00EB7C9F">
          <w:rPr>
            <w:rFonts w:ascii="Times New Roman" w:hAnsi="Times New Roman" w:cs="Times New Roman"/>
            <w:sz w:val="22"/>
          </w:rPr>
          <w:delText xml:space="preserve"> </w:delText>
        </w:r>
        <w:r w:rsidR="002A29E5" w:rsidRPr="00536666" w:rsidDel="00EB7C9F">
          <w:rPr>
            <w:rFonts w:ascii="Times New Roman" w:hAnsi="Times New Roman" w:cs="Times New Roman"/>
            <w:sz w:val="22"/>
          </w:rPr>
          <w:delText xml:space="preserve">the gradient from low to high DOC was associated with </w:delText>
        </w:r>
        <w:r w:rsidR="003C473B" w:rsidRPr="00536666" w:rsidDel="00EB7C9F">
          <w:rPr>
            <w:rFonts w:ascii="Times New Roman" w:hAnsi="Times New Roman" w:cs="Times New Roman"/>
            <w:sz w:val="22"/>
          </w:rPr>
          <w:delText>higher PC1 values and lower PC2 values</w:delText>
        </w:r>
        <w:r w:rsidR="002A29E5" w:rsidRPr="00536666" w:rsidDel="00EB7C9F">
          <w:rPr>
            <w:rFonts w:ascii="Times New Roman" w:hAnsi="Times New Roman" w:cs="Times New Roman"/>
            <w:sz w:val="22"/>
          </w:rPr>
          <w:delText xml:space="preserve"> – that is, with </w:delText>
        </w:r>
        <w:commentRangeStart w:id="156"/>
        <w:commentRangeStart w:id="157"/>
        <w:r w:rsidR="002A29E5" w:rsidRPr="00536666" w:rsidDel="00EB7C9F">
          <w:rPr>
            <w:rFonts w:ascii="Times New Roman" w:hAnsi="Times New Roman" w:cs="Times New Roman"/>
            <w:sz w:val="22"/>
          </w:rPr>
          <w:delText>deep</w:delText>
        </w:r>
        <w:r w:rsidR="00535A11" w:rsidRPr="00536666" w:rsidDel="00EB7C9F">
          <w:rPr>
            <w:rFonts w:ascii="Times New Roman" w:hAnsi="Times New Roman" w:cs="Times New Roman"/>
            <w:sz w:val="22"/>
          </w:rPr>
          <w:delText>er</w:delText>
        </w:r>
        <w:r w:rsidR="002A29E5" w:rsidRPr="00536666" w:rsidDel="00EB7C9F">
          <w:rPr>
            <w:rFonts w:ascii="Times New Roman" w:hAnsi="Times New Roman" w:cs="Times New Roman"/>
            <w:sz w:val="22"/>
          </w:rPr>
          <w:delText xml:space="preserve"> bodies, </w:delText>
        </w:r>
        <w:r w:rsidR="009E346C" w:rsidRPr="00536666" w:rsidDel="00EB7C9F">
          <w:rPr>
            <w:rFonts w:ascii="Times New Roman" w:hAnsi="Times New Roman" w:cs="Times New Roman"/>
            <w:sz w:val="22"/>
          </w:rPr>
          <w:delText>short</w:delText>
        </w:r>
        <w:r w:rsidR="00535A11" w:rsidRPr="00536666" w:rsidDel="00EB7C9F">
          <w:rPr>
            <w:rFonts w:ascii="Times New Roman" w:hAnsi="Times New Roman" w:cs="Times New Roman"/>
            <w:sz w:val="22"/>
          </w:rPr>
          <w:delText>er</w:delText>
        </w:r>
        <w:r w:rsidR="009E346C" w:rsidRPr="00536666" w:rsidDel="00EB7C9F">
          <w:rPr>
            <w:rFonts w:ascii="Times New Roman" w:hAnsi="Times New Roman" w:cs="Times New Roman"/>
            <w:sz w:val="22"/>
          </w:rPr>
          <w:delText xml:space="preserve"> and </w:delText>
        </w:r>
        <w:r w:rsidR="002A29E5" w:rsidRPr="00536666" w:rsidDel="00EB7C9F">
          <w:rPr>
            <w:rFonts w:ascii="Times New Roman" w:hAnsi="Times New Roman" w:cs="Times New Roman"/>
            <w:sz w:val="22"/>
          </w:rPr>
          <w:delText>small</w:delText>
        </w:r>
        <w:r w:rsidR="00535A11" w:rsidRPr="00536666" w:rsidDel="00EB7C9F">
          <w:rPr>
            <w:rFonts w:ascii="Times New Roman" w:hAnsi="Times New Roman" w:cs="Times New Roman"/>
            <w:sz w:val="22"/>
          </w:rPr>
          <w:delText>er</w:delText>
        </w:r>
        <w:r w:rsidR="002A29E5" w:rsidRPr="00536666" w:rsidDel="00EB7C9F">
          <w:rPr>
            <w:rFonts w:ascii="Times New Roman" w:hAnsi="Times New Roman" w:cs="Times New Roman"/>
            <w:sz w:val="22"/>
          </w:rPr>
          <w:delText xml:space="preserve"> heads, wide</w:delText>
        </w:r>
        <w:r w:rsidR="00535A11" w:rsidRPr="00536666" w:rsidDel="00EB7C9F">
          <w:rPr>
            <w:rFonts w:ascii="Times New Roman" w:hAnsi="Times New Roman" w:cs="Times New Roman"/>
            <w:sz w:val="22"/>
          </w:rPr>
          <w:delText>r</w:delText>
        </w:r>
        <w:r w:rsidR="002A29E5" w:rsidRPr="00536666" w:rsidDel="00EB7C9F">
          <w:rPr>
            <w:rFonts w:ascii="Times New Roman" w:hAnsi="Times New Roman" w:cs="Times New Roman"/>
            <w:sz w:val="22"/>
          </w:rPr>
          <w:delText xml:space="preserve"> eyes, and pectoral fin insertion</w:delText>
        </w:r>
        <w:r w:rsidR="00431DDA" w:rsidRPr="00536666" w:rsidDel="00EB7C9F">
          <w:rPr>
            <w:rFonts w:ascii="Times New Roman" w:hAnsi="Times New Roman" w:cs="Times New Roman"/>
            <w:sz w:val="22"/>
          </w:rPr>
          <w:delText xml:space="preserve">s that were </w:delText>
        </w:r>
        <w:r w:rsidR="00535A11" w:rsidRPr="00536666" w:rsidDel="00EB7C9F">
          <w:rPr>
            <w:rFonts w:ascii="Times New Roman" w:hAnsi="Times New Roman" w:cs="Times New Roman"/>
            <w:sz w:val="22"/>
          </w:rPr>
          <w:delText xml:space="preserve">more </w:delText>
        </w:r>
        <w:r w:rsidR="00431DDA" w:rsidRPr="00536666" w:rsidDel="00EB7C9F">
          <w:rPr>
            <w:rFonts w:ascii="Times New Roman" w:hAnsi="Times New Roman" w:cs="Times New Roman"/>
            <w:sz w:val="22"/>
          </w:rPr>
          <w:delText>anteriorly and vertically positi</w:delText>
        </w:r>
        <w:r w:rsidR="006C3BBE" w:rsidRPr="00536666" w:rsidDel="00EB7C9F">
          <w:rPr>
            <w:rFonts w:ascii="Times New Roman" w:hAnsi="Times New Roman" w:cs="Times New Roman"/>
            <w:sz w:val="22"/>
          </w:rPr>
          <w:delText>oned</w:delText>
        </w:r>
        <w:commentRangeEnd w:id="156"/>
        <w:r w:rsidR="006C3BBE" w:rsidRPr="00AA0E50" w:rsidDel="00EB7C9F">
          <w:rPr>
            <w:rStyle w:val="CommentReference"/>
            <w:rFonts w:ascii="Times New Roman" w:hAnsi="Times New Roman" w:cs="Times New Roman"/>
            <w:sz w:val="22"/>
            <w:szCs w:val="22"/>
          </w:rPr>
          <w:commentReference w:id="156"/>
        </w:r>
        <w:commentRangeEnd w:id="157"/>
        <w:r w:rsidR="001C736A" w:rsidDel="00EB7C9F">
          <w:rPr>
            <w:rStyle w:val="CommentReference"/>
            <w:rFonts w:asciiTheme="minorHAnsi" w:hAnsiTheme="minorHAnsi"/>
          </w:rPr>
          <w:commentReference w:id="157"/>
        </w:r>
        <w:r w:rsidR="00C441B1" w:rsidRPr="00536666" w:rsidDel="00EB7C9F">
          <w:rPr>
            <w:rFonts w:ascii="Times New Roman" w:hAnsi="Times New Roman" w:cs="Times New Roman"/>
            <w:sz w:val="22"/>
          </w:rPr>
          <w:delText>.</w:delText>
        </w:r>
        <w:commentRangeEnd w:id="154"/>
        <w:r w:rsidR="00EF3453" w:rsidDel="00EB7C9F">
          <w:rPr>
            <w:rStyle w:val="CommentReference"/>
            <w:rFonts w:asciiTheme="minorHAnsi" w:hAnsiTheme="minorHAnsi"/>
          </w:rPr>
          <w:commentReference w:id="154"/>
        </w:r>
      </w:del>
      <w:ins w:id="158" w:author="Chelsea Elizabeth Bishop" w:date="2021-06-07T14:51:00Z">
        <w:r w:rsidR="00EB7C9F">
          <w:rPr>
            <w:rFonts w:ascii="Times New Roman" w:hAnsi="Times New Roman" w:cs="Times New Roman"/>
            <w:sz w:val="22"/>
          </w:rPr>
          <w:t xml:space="preserve"> </w:t>
        </w:r>
      </w:ins>
    </w:p>
    <w:p w14:paraId="2404A9DE" w14:textId="079DB9AC" w:rsidR="00EF3453" w:rsidRPr="00E51542" w:rsidRDefault="00EF3453">
      <w:pPr>
        <w:tabs>
          <w:tab w:val="left" w:pos="5376"/>
        </w:tabs>
        <w:spacing w:after="0" w:line="480" w:lineRule="auto"/>
        <w:ind w:firstLine="720"/>
        <w:rPr>
          <w:rFonts w:ascii="Times New Roman" w:hAnsi="Times New Roman" w:cs="Times New Roman"/>
          <w:sz w:val="22"/>
          <w:rPrChange w:id="159" w:author="Chelsea Elizabeth Bishop" w:date="2021-06-07T14:50:00Z">
            <w:rPr>
              <w:rFonts w:ascii="Times New Roman" w:hAnsi="Times New Roman" w:cs="Times New Roman"/>
              <w:b/>
              <w:bCs/>
              <w:sz w:val="22"/>
            </w:rPr>
          </w:rPrChange>
        </w:rPr>
        <w:pPrChange w:id="160" w:author="Chelsea Elizabeth Bishop" w:date="2021-06-07T14:38:00Z">
          <w:pPr>
            <w:spacing w:after="0" w:line="480" w:lineRule="auto"/>
            <w:ind w:firstLine="720"/>
          </w:pPr>
        </w:pPrChange>
      </w:pPr>
      <w:ins w:id="161" w:author="Chelsea Elizabeth Bishop" w:date="2021-06-07T14:38:00Z">
        <w:r>
          <w:rPr>
            <w:rFonts w:ascii="Times New Roman" w:hAnsi="Times New Roman" w:cs="Times New Roman"/>
            <w:sz w:val="22"/>
          </w:rPr>
          <w:t>Lakes with DOC concentrations &lt;15 mg L</w:t>
        </w:r>
        <w:r w:rsidRPr="00536666">
          <w:rPr>
            <w:rFonts w:ascii="Times New Roman" w:hAnsi="Times New Roman" w:cs="Times New Roman"/>
            <w:sz w:val="22"/>
            <w:vertAlign w:val="superscript"/>
          </w:rPr>
          <w:t>-1</w:t>
        </w:r>
      </w:ins>
      <w:ins w:id="162" w:author="Chelsea Elizabeth Bishop" w:date="2021-06-07T14:50:00Z">
        <w:r w:rsidR="00E51542">
          <w:rPr>
            <w:rFonts w:ascii="Times New Roman" w:hAnsi="Times New Roman" w:cs="Times New Roman"/>
            <w:sz w:val="22"/>
            <w:vertAlign w:val="superscript"/>
          </w:rPr>
          <w:t xml:space="preserve"> </w:t>
        </w:r>
      </w:ins>
      <w:ins w:id="163" w:author="Chelsea Elizabeth Bishop" w:date="2021-06-07T14:38:00Z">
        <w:r w:rsidRPr="00E51542">
          <w:rPr>
            <w:rFonts w:ascii="Times New Roman" w:hAnsi="Times New Roman" w:cs="Times New Roman"/>
            <w:sz w:val="22"/>
            <w:rPrChange w:id="164" w:author="Chelsea Elizabeth Bishop" w:date="2021-06-07T14:50:00Z">
              <w:rPr>
                <w:rFonts w:ascii="Times New Roman" w:hAnsi="Times New Roman" w:cs="Times New Roman"/>
                <w:b/>
                <w:bCs/>
                <w:sz w:val="22"/>
              </w:rPr>
            </w:rPrChange>
          </w:rPr>
          <w:t xml:space="preserve">occupied </w:t>
        </w:r>
      </w:ins>
      <w:ins w:id="165" w:author="Chelsea Elizabeth Bishop" w:date="2021-06-07T14:41:00Z">
        <w:r w:rsidR="00E51542" w:rsidRPr="00E51542">
          <w:rPr>
            <w:rFonts w:ascii="Times New Roman" w:hAnsi="Times New Roman" w:cs="Times New Roman"/>
            <w:sz w:val="22"/>
            <w:rPrChange w:id="166" w:author="Chelsea Elizabeth Bishop" w:date="2021-06-07T14:50:00Z">
              <w:rPr>
                <w:rFonts w:ascii="Times New Roman" w:hAnsi="Times New Roman" w:cs="Times New Roman"/>
                <w:b/>
                <w:bCs/>
                <w:sz w:val="22"/>
              </w:rPr>
            </w:rPrChange>
          </w:rPr>
          <w:t>shape space</w:t>
        </w:r>
      </w:ins>
      <w:ins w:id="167" w:author="Chelsea Elizabeth Bishop" w:date="2021-06-07T14:39:00Z">
        <w:r w:rsidRPr="00E51542">
          <w:rPr>
            <w:rFonts w:ascii="Times New Roman" w:hAnsi="Times New Roman" w:cs="Times New Roman"/>
            <w:sz w:val="22"/>
            <w:rPrChange w:id="168" w:author="Chelsea Elizabeth Bishop" w:date="2021-06-07T14:50:00Z">
              <w:rPr>
                <w:rFonts w:ascii="Times New Roman" w:hAnsi="Times New Roman" w:cs="Times New Roman"/>
                <w:b/>
                <w:bCs/>
                <w:sz w:val="22"/>
              </w:rPr>
            </w:rPrChange>
          </w:rPr>
          <w:t xml:space="preserve"> with </w:t>
        </w:r>
      </w:ins>
      <w:ins w:id="169" w:author="Chelsea Elizabeth Bishop" w:date="2021-06-07T14:40:00Z">
        <w:r w:rsidRPr="00E51542">
          <w:rPr>
            <w:rFonts w:ascii="Times New Roman" w:hAnsi="Times New Roman" w:cs="Times New Roman"/>
            <w:sz w:val="22"/>
            <w:rPrChange w:id="170" w:author="Chelsea Elizabeth Bishop" w:date="2021-06-07T14:50:00Z">
              <w:rPr>
                <w:rFonts w:ascii="Times New Roman" w:hAnsi="Times New Roman" w:cs="Times New Roman"/>
                <w:b/>
                <w:bCs/>
                <w:sz w:val="22"/>
              </w:rPr>
            </w:rPrChange>
          </w:rPr>
          <w:t>higher PC1 and lower PC2 values</w:t>
        </w:r>
        <w:r w:rsidR="00E51542" w:rsidRPr="00E51542">
          <w:rPr>
            <w:rFonts w:ascii="Times New Roman" w:hAnsi="Times New Roman" w:cs="Times New Roman"/>
            <w:sz w:val="22"/>
            <w:rPrChange w:id="171" w:author="Chelsea Elizabeth Bishop" w:date="2021-06-07T14:50:00Z">
              <w:rPr>
                <w:rFonts w:ascii="Times New Roman" w:hAnsi="Times New Roman" w:cs="Times New Roman"/>
                <w:b/>
                <w:bCs/>
                <w:sz w:val="22"/>
              </w:rPr>
            </w:rPrChange>
          </w:rPr>
          <w:t xml:space="preserve">, whereas </w:t>
        </w:r>
      </w:ins>
      <w:ins w:id="172" w:author="Chelsea Elizabeth Bishop" w:date="2021-06-07T14:41:00Z">
        <w:r w:rsidR="00E51542" w:rsidRPr="00E51542">
          <w:rPr>
            <w:rFonts w:ascii="Times New Roman" w:hAnsi="Times New Roman" w:cs="Times New Roman"/>
            <w:sz w:val="22"/>
            <w:rPrChange w:id="173" w:author="Chelsea Elizabeth Bishop" w:date="2021-06-07T14:50:00Z">
              <w:rPr>
                <w:rFonts w:ascii="Times New Roman" w:hAnsi="Times New Roman" w:cs="Times New Roman"/>
                <w:b/>
                <w:bCs/>
                <w:sz w:val="22"/>
              </w:rPr>
            </w:rPrChange>
          </w:rPr>
          <w:t>&gt;15 mg L</w:t>
        </w:r>
        <w:r w:rsidR="00E51542" w:rsidRPr="00EB7C9F">
          <w:rPr>
            <w:rFonts w:ascii="Times New Roman" w:hAnsi="Times New Roman" w:cs="Times New Roman"/>
            <w:sz w:val="22"/>
            <w:vertAlign w:val="superscript"/>
          </w:rPr>
          <w:t xml:space="preserve">-1 </w:t>
        </w:r>
      </w:ins>
      <w:ins w:id="174" w:author="Chelsea Elizabeth Bishop" w:date="2021-06-07T14:42:00Z">
        <w:r w:rsidR="00E51542" w:rsidRPr="00E51542">
          <w:rPr>
            <w:rFonts w:ascii="Times New Roman" w:hAnsi="Times New Roman" w:cs="Times New Roman"/>
            <w:sz w:val="22"/>
            <w:rPrChange w:id="175" w:author="Chelsea Elizabeth Bishop" w:date="2021-06-07T14:50:00Z">
              <w:rPr>
                <w:rFonts w:ascii="Times New Roman" w:hAnsi="Times New Roman" w:cs="Times New Roman"/>
                <w:b/>
                <w:bCs/>
                <w:sz w:val="22"/>
              </w:rPr>
            </w:rPrChange>
          </w:rPr>
          <w:t xml:space="preserve">lakes occupied the opposite. </w:t>
        </w:r>
      </w:ins>
      <w:ins w:id="176" w:author="Chelsea Elizabeth Bishop" w:date="2021-06-07T14:43:00Z">
        <w:r w:rsidR="00E51542" w:rsidRPr="00E51542">
          <w:rPr>
            <w:rFonts w:ascii="Times New Roman" w:hAnsi="Times New Roman" w:cs="Times New Roman"/>
            <w:sz w:val="22"/>
            <w:rPrChange w:id="177" w:author="Chelsea Elizabeth Bishop" w:date="2021-06-07T14:50:00Z">
              <w:rPr>
                <w:rFonts w:ascii="Times New Roman" w:hAnsi="Times New Roman" w:cs="Times New Roman"/>
                <w:b/>
                <w:bCs/>
                <w:sz w:val="22"/>
              </w:rPr>
            </w:rPrChange>
          </w:rPr>
          <w:t xml:space="preserve">Drainage basin location in </w:t>
        </w:r>
        <w:proofErr w:type="spellStart"/>
        <w:r w:rsidR="00E51542" w:rsidRPr="00E51542">
          <w:rPr>
            <w:rFonts w:ascii="Times New Roman" w:hAnsi="Times New Roman" w:cs="Times New Roman"/>
            <w:sz w:val="22"/>
            <w:rPrChange w:id="178" w:author="Chelsea Elizabeth Bishop" w:date="2021-06-07T14:50:00Z">
              <w:rPr>
                <w:rFonts w:ascii="Times New Roman" w:hAnsi="Times New Roman" w:cs="Times New Roman"/>
                <w:b/>
                <w:bCs/>
                <w:sz w:val="22"/>
              </w:rPr>
            </w:rPrChange>
          </w:rPr>
          <w:t>morphospace</w:t>
        </w:r>
        <w:proofErr w:type="spellEnd"/>
        <w:r w:rsidR="00E51542" w:rsidRPr="00E51542">
          <w:rPr>
            <w:rFonts w:ascii="Times New Roman" w:hAnsi="Times New Roman" w:cs="Times New Roman"/>
            <w:sz w:val="22"/>
            <w:rPrChange w:id="179" w:author="Chelsea Elizabeth Bishop" w:date="2021-06-07T14:50:00Z">
              <w:rPr>
                <w:rFonts w:ascii="Times New Roman" w:hAnsi="Times New Roman" w:cs="Times New Roman"/>
                <w:b/>
                <w:bCs/>
                <w:sz w:val="22"/>
              </w:rPr>
            </w:rPrChange>
          </w:rPr>
          <w:t xml:space="preserve"> also differed wi</w:t>
        </w:r>
      </w:ins>
      <w:ins w:id="180" w:author="Chelsea Elizabeth Bishop" w:date="2021-06-07T14:44:00Z">
        <w:r w:rsidR="00E51542" w:rsidRPr="00E51542">
          <w:rPr>
            <w:rFonts w:ascii="Times New Roman" w:hAnsi="Times New Roman" w:cs="Times New Roman"/>
            <w:sz w:val="22"/>
            <w:rPrChange w:id="181" w:author="Chelsea Elizabeth Bishop" w:date="2021-06-07T14:50:00Z">
              <w:rPr>
                <w:rFonts w:ascii="Times New Roman" w:hAnsi="Times New Roman" w:cs="Times New Roman"/>
                <w:b/>
                <w:bCs/>
                <w:sz w:val="22"/>
              </w:rPr>
            </w:rPrChange>
          </w:rPr>
          <w:t xml:space="preserve">th lakes from the Great Lakes basin located </w:t>
        </w:r>
      </w:ins>
      <w:ins w:id="182" w:author="Chelsea Elizabeth Bishop" w:date="2021-06-07T14:45:00Z">
        <w:r w:rsidR="00E51542" w:rsidRPr="00E51542">
          <w:rPr>
            <w:rFonts w:ascii="Times New Roman" w:hAnsi="Times New Roman" w:cs="Times New Roman"/>
            <w:sz w:val="22"/>
            <w:rPrChange w:id="183" w:author="Chelsea Elizabeth Bishop" w:date="2021-06-07T14:50:00Z">
              <w:rPr>
                <w:rFonts w:ascii="Times New Roman" w:hAnsi="Times New Roman" w:cs="Times New Roman"/>
                <w:b/>
                <w:bCs/>
                <w:sz w:val="22"/>
              </w:rPr>
            </w:rPrChange>
          </w:rPr>
          <w:t xml:space="preserve">at higher PC1 and 2 positions- that is, </w:t>
        </w:r>
      </w:ins>
      <w:ins w:id="184" w:author="Chelsea Elizabeth Bishop" w:date="2021-06-07T14:47:00Z">
        <w:r w:rsidR="00E51542" w:rsidRPr="00E51542">
          <w:rPr>
            <w:rFonts w:ascii="Times New Roman" w:hAnsi="Times New Roman" w:cs="Times New Roman"/>
            <w:sz w:val="22"/>
            <w:rPrChange w:id="185" w:author="Chelsea Elizabeth Bishop" w:date="2021-06-07T14:50:00Z">
              <w:rPr>
                <w:rFonts w:ascii="Times New Roman" w:hAnsi="Times New Roman" w:cs="Times New Roman"/>
                <w:b/>
                <w:bCs/>
                <w:sz w:val="22"/>
              </w:rPr>
            </w:rPrChange>
          </w:rPr>
          <w:t xml:space="preserve">with more streamline body shape, larger </w:t>
        </w:r>
      </w:ins>
      <w:ins w:id="186" w:author="Chelsea Elizabeth Bishop" w:date="2021-06-07T14:48:00Z">
        <w:r w:rsidR="00E51542" w:rsidRPr="00E51542">
          <w:rPr>
            <w:rFonts w:ascii="Times New Roman" w:hAnsi="Times New Roman" w:cs="Times New Roman"/>
            <w:sz w:val="22"/>
            <w:rPrChange w:id="187" w:author="Chelsea Elizabeth Bishop" w:date="2021-06-07T14:50:00Z">
              <w:rPr>
                <w:rFonts w:ascii="Times New Roman" w:hAnsi="Times New Roman" w:cs="Times New Roman"/>
                <w:b/>
                <w:bCs/>
                <w:sz w:val="22"/>
              </w:rPr>
            </w:rPrChange>
          </w:rPr>
          <w:t xml:space="preserve">and longer </w:t>
        </w:r>
      </w:ins>
      <w:ins w:id="188" w:author="Chelsea Elizabeth Bishop" w:date="2021-06-07T14:47:00Z">
        <w:r w:rsidR="00E51542" w:rsidRPr="00E51542">
          <w:rPr>
            <w:rFonts w:ascii="Times New Roman" w:hAnsi="Times New Roman" w:cs="Times New Roman"/>
            <w:sz w:val="22"/>
            <w:rPrChange w:id="189" w:author="Chelsea Elizabeth Bishop" w:date="2021-06-07T14:50:00Z">
              <w:rPr>
                <w:rFonts w:ascii="Times New Roman" w:hAnsi="Times New Roman" w:cs="Times New Roman"/>
                <w:b/>
                <w:bCs/>
                <w:sz w:val="22"/>
              </w:rPr>
            </w:rPrChange>
          </w:rPr>
          <w:t xml:space="preserve">heads, wider eyes and pectoral fins that </w:t>
        </w:r>
      </w:ins>
      <w:ins w:id="190" w:author="Chelsea Elizabeth Bishop" w:date="2021-06-07T14:48:00Z">
        <w:r w:rsidR="00E51542" w:rsidRPr="00E51542">
          <w:rPr>
            <w:rFonts w:ascii="Times New Roman" w:hAnsi="Times New Roman" w:cs="Times New Roman"/>
            <w:sz w:val="22"/>
            <w:rPrChange w:id="191" w:author="Chelsea Elizabeth Bishop" w:date="2021-06-07T14:50:00Z">
              <w:rPr>
                <w:rFonts w:ascii="Times New Roman" w:hAnsi="Times New Roman" w:cs="Times New Roman"/>
                <w:b/>
                <w:bCs/>
                <w:sz w:val="22"/>
              </w:rPr>
            </w:rPrChange>
          </w:rPr>
          <w:t xml:space="preserve">were more anteriorly and </w:t>
        </w:r>
      </w:ins>
      <w:ins w:id="192" w:author="Chelsea Elizabeth Bishop" w:date="2021-06-07T14:49:00Z">
        <w:r w:rsidR="00E51542" w:rsidRPr="00E51542">
          <w:rPr>
            <w:rFonts w:ascii="Times New Roman" w:hAnsi="Times New Roman" w:cs="Times New Roman"/>
            <w:sz w:val="22"/>
            <w:rPrChange w:id="193" w:author="Chelsea Elizabeth Bishop" w:date="2021-06-07T14:50:00Z">
              <w:rPr>
                <w:rFonts w:ascii="Times New Roman" w:hAnsi="Times New Roman" w:cs="Times New Roman"/>
                <w:b/>
                <w:bCs/>
                <w:sz w:val="22"/>
              </w:rPr>
            </w:rPrChange>
          </w:rPr>
          <w:t>horizontally</w:t>
        </w:r>
      </w:ins>
      <w:ins w:id="194" w:author="Chelsea Elizabeth Bishop" w:date="2021-06-07T14:48:00Z">
        <w:r w:rsidR="00E51542" w:rsidRPr="00E51542">
          <w:rPr>
            <w:rFonts w:ascii="Times New Roman" w:hAnsi="Times New Roman" w:cs="Times New Roman"/>
            <w:sz w:val="22"/>
            <w:rPrChange w:id="195" w:author="Chelsea Elizabeth Bishop" w:date="2021-06-07T14:50:00Z">
              <w:rPr>
                <w:rFonts w:ascii="Times New Roman" w:hAnsi="Times New Roman" w:cs="Times New Roman"/>
                <w:b/>
                <w:bCs/>
                <w:sz w:val="22"/>
              </w:rPr>
            </w:rPrChange>
          </w:rPr>
          <w:t xml:space="preserve"> positioned.</w:t>
        </w:r>
      </w:ins>
      <w:ins w:id="196" w:author="Chelsea Elizabeth Bishop" w:date="2021-06-07T14:41:00Z">
        <w:r w:rsidR="00E51542" w:rsidRPr="00E51542">
          <w:rPr>
            <w:rFonts w:ascii="Times New Roman" w:hAnsi="Times New Roman" w:cs="Times New Roman"/>
            <w:sz w:val="22"/>
            <w:rPrChange w:id="197" w:author="Chelsea Elizabeth Bishop" w:date="2021-06-07T14:50:00Z">
              <w:rPr>
                <w:rFonts w:ascii="Times New Roman" w:hAnsi="Times New Roman" w:cs="Times New Roman"/>
                <w:b/>
                <w:bCs/>
                <w:sz w:val="22"/>
              </w:rPr>
            </w:rPrChange>
          </w:rPr>
          <w:t xml:space="preserve"> </w:t>
        </w:r>
      </w:ins>
      <w:ins w:id="198" w:author="Chelsea Elizabeth Bishop" w:date="2021-06-07T14:50:00Z">
        <w:r w:rsidR="00EB7C9F">
          <w:rPr>
            <w:rFonts w:ascii="Times New Roman" w:hAnsi="Times New Roman" w:cs="Times New Roman"/>
            <w:sz w:val="22"/>
          </w:rPr>
          <w:t xml:space="preserve">The opposite was found </w:t>
        </w:r>
      </w:ins>
      <w:ins w:id="199" w:author="Chelsea Elizabeth Bishop" w:date="2021-06-07T14:51:00Z">
        <w:r w:rsidR="00EB7C9F">
          <w:rPr>
            <w:rFonts w:ascii="Times New Roman" w:hAnsi="Times New Roman" w:cs="Times New Roman"/>
            <w:sz w:val="22"/>
          </w:rPr>
          <w:t xml:space="preserve">in fish from lakes within the Mississippi drainage basin. </w:t>
        </w:r>
      </w:ins>
    </w:p>
    <w:p w14:paraId="5C8F4413" w14:textId="4DEDFA08" w:rsidR="00DC5D2B" w:rsidRDefault="008F659C" w:rsidP="00716C5B">
      <w:pPr>
        <w:spacing w:after="0" w:line="480" w:lineRule="auto"/>
        <w:rPr>
          <w:rFonts w:ascii="Times New Roman" w:hAnsi="Times New Roman" w:cs="Times New Roman"/>
          <w:sz w:val="22"/>
        </w:rPr>
      </w:pPr>
      <w:r>
        <w:rPr>
          <w:rFonts w:ascii="Times New Roman" w:hAnsi="Times New Roman" w:cs="Times New Roman"/>
          <w:sz w:val="22"/>
        </w:rPr>
        <w:tab/>
      </w:r>
      <w:r w:rsidR="00F9761D">
        <w:rPr>
          <w:rFonts w:ascii="Times New Roman" w:hAnsi="Times New Roman" w:cs="Times New Roman"/>
          <w:sz w:val="22"/>
        </w:rPr>
        <w:t>Neither p</w:t>
      </w:r>
      <w:r w:rsidR="009A4135">
        <w:rPr>
          <w:rFonts w:ascii="Times New Roman" w:hAnsi="Times New Roman" w:cs="Times New Roman"/>
          <w:sz w:val="22"/>
        </w:rPr>
        <w:t xml:space="preserve">ectoral fin morphometry </w:t>
      </w:r>
      <w:r w:rsidR="00F9761D">
        <w:rPr>
          <w:rFonts w:ascii="Times New Roman" w:hAnsi="Times New Roman" w:cs="Times New Roman"/>
          <w:sz w:val="22"/>
        </w:rPr>
        <w:t xml:space="preserve">nor eye width </w:t>
      </w:r>
      <w:r w:rsidR="009A4135">
        <w:rPr>
          <w:rFonts w:ascii="Times New Roman" w:hAnsi="Times New Roman" w:cs="Times New Roman"/>
          <w:sz w:val="22"/>
        </w:rPr>
        <w:t xml:space="preserve">was </w:t>
      </w:r>
      <w:r w:rsidR="006C4C75">
        <w:rPr>
          <w:rFonts w:ascii="Times New Roman" w:hAnsi="Times New Roman" w:cs="Times New Roman"/>
          <w:sz w:val="22"/>
        </w:rPr>
        <w:t xml:space="preserve">significantly </w:t>
      </w:r>
      <w:r w:rsidR="009A4135">
        <w:rPr>
          <w:rFonts w:ascii="Times New Roman" w:hAnsi="Times New Roman" w:cs="Times New Roman"/>
          <w:sz w:val="22"/>
        </w:rPr>
        <w:t>related to DOC concentration</w:t>
      </w:r>
      <w:r w:rsidR="00F33FBB">
        <w:rPr>
          <w:rFonts w:ascii="Times New Roman" w:hAnsi="Times New Roman" w:cs="Times New Roman"/>
          <w:sz w:val="22"/>
        </w:rPr>
        <w:t>, drainage basin, or their interaction</w:t>
      </w:r>
      <w:r w:rsidR="009A4135">
        <w:rPr>
          <w:rFonts w:ascii="Times New Roman" w:hAnsi="Times New Roman" w:cs="Times New Roman"/>
          <w:sz w:val="22"/>
        </w:rPr>
        <w:t xml:space="preserve"> in univariate analyses</w:t>
      </w:r>
      <w:r w:rsidR="00CF2D63">
        <w:rPr>
          <w:rFonts w:ascii="Times New Roman" w:hAnsi="Times New Roman" w:cs="Times New Roman"/>
          <w:sz w:val="22"/>
        </w:rPr>
        <w:t xml:space="preserve"> (Table </w:t>
      </w:r>
      <w:r w:rsidR="00154B7A">
        <w:rPr>
          <w:rFonts w:ascii="Times New Roman" w:hAnsi="Times New Roman" w:cs="Times New Roman"/>
          <w:sz w:val="22"/>
        </w:rPr>
        <w:t>2,</w:t>
      </w:r>
      <w:r w:rsidR="00CF2D63">
        <w:rPr>
          <w:rFonts w:ascii="Times New Roman" w:hAnsi="Times New Roman" w:cs="Times New Roman"/>
          <w:sz w:val="22"/>
        </w:rPr>
        <w:t xml:space="preserve"> Fig. 3</w:t>
      </w:r>
      <w:r w:rsidR="006279F3">
        <w:rPr>
          <w:rFonts w:ascii="Times New Roman" w:hAnsi="Times New Roman" w:cs="Times New Roman"/>
          <w:sz w:val="22"/>
        </w:rPr>
        <w:t xml:space="preserve">, </w:t>
      </w:r>
      <w:commentRangeStart w:id="200"/>
      <w:commentRangeStart w:id="201"/>
      <w:r w:rsidR="006279F3">
        <w:rPr>
          <w:rFonts w:ascii="Times New Roman" w:hAnsi="Times New Roman" w:cs="Times New Roman"/>
          <w:sz w:val="22"/>
        </w:rPr>
        <w:t>Fig. 4</w:t>
      </w:r>
      <w:commentRangeEnd w:id="200"/>
      <w:r w:rsidR="007323E5">
        <w:rPr>
          <w:rStyle w:val="CommentReference"/>
          <w:rFonts w:asciiTheme="minorHAnsi" w:hAnsiTheme="minorHAnsi"/>
        </w:rPr>
        <w:commentReference w:id="200"/>
      </w:r>
      <w:commentRangeEnd w:id="201"/>
      <w:r w:rsidR="00A76947">
        <w:rPr>
          <w:rStyle w:val="CommentReference"/>
          <w:rFonts w:asciiTheme="minorHAnsi" w:hAnsiTheme="minorHAnsi"/>
        </w:rPr>
        <w:commentReference w:id="201"/>
      </w:r>
      <w:r w:rsidR="00CF2D63">
        <w:rPr>
          <w:rFonts w:ascii="Times New Roman" w:hAnsi="Times New Roman" w:cs="Times New Roman"/>
          <w:sz w:val="22"/>
        </w:rPr>
        <w:t>)</w:t>
      </w:r>
      <w:r w:rsidR="009A4135">
        <w:rPr>
          <w:rFonts w:ascii="Times New Roman" w:hAnsi="Times New Roman" w:cs="Times New Roman"/>
          <w:sz w:val="22"/>
        </w:rPr>
        <w:t>.</w:t>
      </w:r>
      <w:r w:rsidR="006C4C75">
        <w:rPr>
          <w:rFonts w:ascii="Times New Roman" w:hAnsi="Times New Roman" w:cs="Times New Roman"/>
          <w:sz w:val="22"/>
        </w:rPr>
        <w:t xml:space="preserve"> </w:t>
      </w:r>
      <w:r w:rsidR="00F33FBB">
        <w:rPr>
          <w:rFonts w:ascii="Times New Roman" w:hAnsi="Times New Roman" w:cs="Times New Roman"/>
          <w:sz w:val="22"/>
        </w:rPr>
        <w:t xml:space="preserve">There was however </w:t>
      </w:r>
      <w:r w:rsidR="00F33FBB">
        <w:rPr>
          <w:rFonts w:ascii="Times New Roman" w:hAnsi="Times New Roman" w:cs="Times New Roman"/>
          <w:sz w:val="22"/>
        </w:rPr>
        <w:lastRenderedPageBreak/>
        <w:t xml:space="preserve">considerable </w:t>
      </w:r>
      <w:r w:rsidR="008E547A">
        <w:rPr>
          <w:rFonts w:ascii="Times New Roman" w:hAnsi="Times New Roman" w:cs="Times New Roman"/>
          <w:sz w:val="22"/>
        </w:rPr>
        <w:t xml:space="preserve">lake-level </w:t>
      </w:r>
      <w:r w:rsidR="00F33FBB">
        <w:rPr>
          <w:rFonts w:ascii="Times New Roman" w:hAnsi="Times New Roman" w:cs="Times New Roman"/>
          <w:sz w:val="22"/>
        </w:rPr>
        <w:t xml:space="preserve">variation </w:t>
      </w:r>
      <w:r w:rsidR="008E547A">
        <w:rPr>
          <w:rFonts w:ascii="Times New Roman" w:hAnsi="Times New Roman" w:cs="Times New Roman"/>
          <w:sz w:val="22"/>
        </w:rPr>
        <w:t xml:space="preserve">in these traits; the random lake effect </w:t>
      </w:r>
      <w:r w:rsidR="00CA1F24">
        <w:rPr>
          <w:rFonts w:ascii="Times New Roman" w:hAnsi="Times New Roman" w:cs="Times New Roman"/>
          <w:sz w:val="22"/>
        </w:rPr>
        <w:t xml:space="preserve">explained </w:t>
      </w:r>
      <w:r w:rsidR="00F2619D">
        <w:rPr>
          <w:rFonts w:ascii="Times New Roman" w:hAnsi="Times New Roman" w:cs="Times New Roman"/>
          <w:sz w:val="22"/>
        </w:rPr>
        <w:t xml:space="preserve">11% </w:t>
      </w:r>
      <w:r w:rsidR="00426CFE">
        <w:rPr>
          <w:rFonts w:ascii="Times New Roman" w:hAnsi="Times New Roman" w:cs="Times New Roman"/>
          <w:sz w:val="22"/>
        </w:rPr>
        <w:t xml:space="preserve">of the variance in </w:t>
      </w:r>
      <w:r w:rsidR="00FB2F49">
        <w:rPr>
          <w:rFonts w:ascii="Times New Roman" w:hAnsi="Times New Roman" w:cs="Times New Roman"/>
          <w:sz w:val="22"/>
        </w:rPr>
        <w:t xml:space="preserve">pectoral fin insertion angle, </w:t>
      </w:r>
      <w:r w:rsidR="00A52692">
        <w:rPr>
          <w:rFonts w:ascii="Times New Roman" w:hAnsi="Times New Roman" w:cs="Times New Roman"/>
          <w:sz w:val="22"/>
        </w:rPr>
        <w:t xml:space="preserve">15% of the variance in pectoral fin length, and </w:t>
      </w:r>
      <w:r w:rsidR="00CA1F24">
        <w:rPr>
          <w:rFonts w:ascii="Times New Roman" w:hAnsi="Times New Roman" w:cs="Times New Roman"/>
          <w:sz w:val="22"/>
        </w:rPr>
        <w:t xml:space="preserve">25% of the variance in </w:t>
      </w:r>
      <w:r w:rsidR="00A52692">
        <w:rPr>
          <w:rFonts w:ascii="Times New Roman" w:hAnsi="Times New Roman" w:cs="Times New Roman"/>
          <w:sz w:val="22"/>
        </w:rPr>
        <w:t xml:space="preserve">eye width (Table </w:t>
      </w:r>
      <w:r w:rsidR="00154B7A">
        <w:rPr>
          <w:rFonts w:ascii="Times New Roman" w:hAnsi="Times New Roman" w:cs="Times New Roman"/>
          <w:sz w:val="22"/>
        </w:rPr>
        <w:t>2</w:t>
      </w:r>
      <w:r w:rsidR="00A52692">
        <w:rPr>
          <w:rFonts w:ascii="Times New Roman" w:hAnsi="Times New Roman" w:cs="Times New Roman"/>
          <w:sz w:val="22"/>
        </w:rPr>
        <w:t>).</w:t>
      </w:r>
    </w:p>
    <w:p w14:paraId="1388D5F5" w14:textId="5B8E1AAA" w:rsidR="00562F35" w:rsidRPr="00B15809" w:rsidRDefault="00913C80" w:rsidP="00D92F01">
      <w:pPr>
        <w:spacing w:after="0" w:line="480" w:lineRule="auto"/>
        <w:rPr>
          <w:rFonts w:ascii="Times New Roman" w:hAnsi="Times New Roman" w:cs="Times New Roman"/>
          <w:sz w:val="22"/>
        </w:rPr>
      </w:pPr>
      <w:r>
        <w:rPr>
          <w:rFonts w:ascii="Times New Roman" w:hAnsi="Times New Roman" w:cs="Times New Roman"/>
          <w:sz w:val="22"/>
        </w:rPr>
        <w:tab/>
        <w:t xml:space="preserve">Gill raker morphometry was </w:t>
      </w:r>
      <w:r w:rsidR="00DE52F9">
        <w:rPr>
          <w:rFonts w:ascii="Times New Roman" w:hAnsi="Times New Roman" w:cs="Times New Roman"/>
          <w:sz w:val="22"/>
        </w:rPr>
        <w:t>significantly related to DOC concentration</w:t>
      </w:r>
      <w:r w:rsidR="00F90482">
        <w:rPr>
          <w:rFonts w:ascii="Times New Roman" w:hAnsi="Times New Roman" w:cs="Times New Roman"/>
          <w:sz w:val="22"/>
        </w:rPr>
        <w:t xml:space="preserve"> and to drainage basin (Table </w:t>
      </w:r>
      <w:r w:rsidR="00154B7A">
        <w:rPr>
          <w:rFonts w:ascii="Times New Roman" w:hAnsi="Times New Roman" w:cs="Times New Roman"/>
          <w:sz w:val="22"/>
        </w:rPr>
        <w:t>2</w:t>
      </w:r>
      <w:r w:rsidR="00F90482">
        <w:rPr>
          <w:rFonts w:ascii="Times New Roman" w:hAnsi="Times New Roman" w:cs="Times New Roman"/>
          <w:sz w:val="22"/>
        </w:rPr>
        <w:t xml:space="preserve">, Fig. 5). </w:t>
      </w:r>
      <w:r w:rsidR="00693AD0">
        <w:rPr>
          <w:rFonts w:ascii="Times New Roman" w:hAnsi="Times New Roman" w:cs="Times New Roman"/>
          <w:sz w:val="22"/>
        </w:rPr>
        <w:t>R</w:t>
      </w:r>
      <w:r w:rsidR="00495F00">
        <w:rPr>
          <w:rFonts w:ascii="Times New Roman" w:hAnsi="Times New Roman" w:cs="Times New Roman"/>
          <w:sz w:val="22"/>
        </w:rPr>
        <w:t xml:space="preserve">aker length </w:t>
      </w:r>
      <w:r w:rsidR="001F2DFC">
        <w:rPr>
          <w:rFonts w:ascii="Times New Roman" w:hAnsi="Times New Roman" w:cs="Times New Roman"/>
          <w:sz w:val="22"/>
        </w:rPr>
        <w:t xml:space="preserve">was positively related to DOC concentration, </w:t>
      </w:r>
      <w:r w:rsidR="00AB3781">
        <w:rPr>
          <w:rFonts w:ascii="Times New Roman" w:hAnsi="Times New Roman" w:cs="Times New Roman"/>
          <w:sz w:val="22"/>
        </w:rPr>
        <w:t xml:space="preserve">and </w:t>
      </w:r>
      <w:r w:rsidR="00286B09">
        <w:rPr>
          <w:rFonts w:ascii="Times New Roman" w:hAnsi="Times New Roman" w:cs="Times New Roman"/>
          <w:sz w:val="22"/>
        </w:rPr>
        <w:t xml:space="preserve">was longer in lakes in the Mississippi River drainage basin. </w:t>
      </w:r>
      <w:r w:rsidR="00693AD0">
        <w:rPr>
          <w:rFonts w:ascii="Times New Roman" w:hAnsi="Times New Roman" w:cs="Times New Roman"/>
          <w:sz w:val="22"/>
        </w:rPr>
        <w:t>R</w:t>
      </w:r>
      <w:r w:rsidR="00E060C9">
        <w:rPr>
          <w:rFonts w:ascii="Times New Roman" w:hAnsi="Times New Roman" w:cs="Times New Roman"/>
          <w:sz w:val="22"/>
        </w:rPr>
        <w:t>aker spacing was also positively related to DOC concentration,</w:t>
      </w:r>
      <w:r w:rsidR="000A4297">
        <w:rPr>
          <w:rFonts w:ascii="Times New Roman" w:hAnsi="Times New Roman" w:cs="Times New Roman"/>
          <w:sz w:val="22"/>
        </w:rPr>
        <w:t xml:space="preserve"> at least in the Great Lakes drainage basin; </w:t>
      </w:r>
      <w:r w:rsidR="008515F1">
        <w:rPr>
          <w:rFonts w:ascii="Times New Roman" w:hAnsi="Times New Roman" w:cs="Times New Roman"/>
          <w:sz w:val="22"/>
        </w:rPr>
        <w:t xml:space="preserve">this relationship </w:t>
      </w:r>
      <w:r w:rsidR="005C2E35">
        <w:rPr>
          <w:rFonts w:ascii="Times New Roman" w:hAnsi="Times New Roman" w:cs="Times New Roman"/>
          <w:sz w:val="22"/>
        </w:rPr>
        <w:t>did</w:t>
      </w:r>
      <w:r w:rsidR="008515F1">
        <w:rPr>
          <w:rFonts w:ascii="Times New Roman" w:hAnsi="Times New Roman" w:cs="Times New Roman"/>
          <w:sz w:val="22"/>
        </w:rPr>
        <w:t xml:space="preserve"> not hold in the Mississippi River basin (Table </w:t>
      </w:r>
      <w:r w:rsidR="00154B7A">
        <w:rPr>
          <w:rFonts w:ascii="Times New Roman" w:hAnsi="Times New Roman" w:cs="Times New Roman"/>
          <w:sz w:val="22"/>
        </w:rPr>
        <w:t>2</w:t>
      </w:r>
      <w:r w:rsidR="008515F1">
        <w:rPr>
          <w:rFonts w:ascii="Times New Roman" w:hAnsi="Times New Roman" w:cs="Times New Roman"/>
          <w:sz w:val="22"/>
        </w:rPr>
        <w:t>, Fig. 5).</w:t>
      </w:r>
      <w:r w:rsidR="00691F9E">
        <w:rPr>
          <w:rFonts w:ascii="Times New Roman" w:hAnsi="Times New Roman" w:cs="Times New Roman"/>
          <w:sz w:val="22"/>
        </w:rPr>
        <w:t xml:space="preserve"> The number of rakers on the </w:t>
      </w:r>
      <w:r w:rsidR="00B654E7">
        <w:rPr>
          <w:rFonts w:ascii="Times New Roman" w:hAnsi="Times New Roman" w:cs="Times New Roman"/>
          <w:sz w:val="22"/>
        </w:rPr>
        <w:t>gi</w:t>
      </w:r>
      <w:r w:rsidR="00691F9E">
        <w:rPr>
          <w:rFonts w:ascii="Times New Roman" w:hAnsi="Times New Roman" w:cs="Times New Roman"/>
          <w:sz w:val="22"/>
        </w:rPr>
        <w:t xml:space="preserve">ll arch ranged from </w:t>
      </w:r>
      <w:r w:rsidR="000F0A74">
        <w:rPr>
          <w:rFonts w:ascii="Times New Roman" w:hAnsi="Times New Roman" w:cs="Times New Roman"/>
          <w:sz w:val="22"/>
        </w:rPr>
        <w:t xml:space="preserve">9 to 15 and was strongly related to fish size, but not to </w:t>
      </w:r>
      <w:r w:rsidR="00B15809">
        <w:rPr>
          <w:rFonts w:ascii="Times New Roman" w:hAnsi="Times New Roman" w:cs="Times New Roman"/>
          <w:sz w:val="22"/>
        </w:rPr>
        <w:t>DOC or drainage basin.</w:t>
      </w:r>
    </w:p>
    <w:p w14:paraId="00B30109" w14:textId="478F0081" w:rsidR="000A7B2A" w:rsidRPr="00FD232F" w:rsidRDefault="000A7B2A" w:rsidP="003447FC">
      <w:pPr>
        <w:tabs>
          <w:tab w:val="left" w:pos="720"/>
        </w:tabs>
        <w:spacing w:after="0" w:line="480" w:lineRule="auto"/>
        <w:rPr>
          <w:rFonts w:ascii="Times New Roman" w:hAnsi="Times New Roman" w:cs="Times New Roman"/>
          <w:b/>
          <w:sz w:val="22"/>
        </w:rPr>
      </w:pPr>
    </w:p>
    <w:p w14:paraId="3124F52E" w14:textId="7FF27262" w:rsidR="00E56524" w:rsidRPr="00FD232F" w:rsidRDefault="00536666" w:rsidP="00FD232F">
      <w:pPr>
        <w:spacing w:after="0" w:line="480" w:lineRule="auto"/>
        <w:rPr>
          <w:rFonts w:ascii="Times New Roman" w:hAnsi="Times New Roman" w:cs="Times New Roman"/>
          <w:b/>
          <w:sz w:val="22"/>
        </w:rPr>
      </w:pPr>
      <w:r>
        <w:rPr>
          <w:rFonts w:ascii="Times New Roman" w:hAnsi="Times New Roman" w:cs="Times New Roman"/>
          <w:b/>
          <w:sz w:val="22"/>
        </w:rPr>
        <w:t>Discussion</w:t>
      </w:r>
    </w:p>
    <w:p w14:paraId="5E2C1ECD" w14:textId="0D0F56B7"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We observed morphological differences in Bluegill across the DOC gradient, which were largely consistent across the two major watersheds from which we sampled. Yet these differences did not neatly match our expectation of classically “benthic” traits at low DOC </w:t>
      </w:r>
      <w:r w:rsidR="0002111D"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“pelagic” traits at high DOC. Instead, we observed a mixture of expected, unexpected, and null relationships between DOC concentration and the traits we examined (Table 3). </w:t>
      </w:r>
      <w:r w:rsidR="004C2DFD" w:rsidRPr="00536666">
        <w:rPr>
          <w:rFonts w:ascii="Times New Roman" w:hAnsi="Times New Roman" w:cs="Times New Roman"/>
          <w:sz w:val="22"/>
          <w:lang w:val="en-US"/>
        </w:rPr>
        <w:t>We can see</w:t>
      </w:r>
      <w:r w:rsidRPr="00536666">
        <w:rPr>
          <w:rFonts w:ascii="Times New Roman" w:hAnsi="Times New Roman" w:cs="Times New Roman"/>
          <w:sz w:val="22"/>
          <w:lang w:val="en-US"/>
        </w:rPr>
        <w:t xml:space="preserve"> least two plausible explanations for these surprising results.</w:t>
      </w:r>
    </w:p>
    <w:p w14:paraId="5A255B69" w14:textId="181F475E"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As a first step, it is useful to recognize that the null relationships </w:t>
      </w:r>
      <w:r w:rsidR="002E38E8">
        <w:rPr>
          <w:rFonts w:ascii="Times New Roman" w:hAnsi="Times New Roman" w:cs="Times New Roman"/>
          <w:sz w:val="22"/>
          <w:lang w:val="en-US"/>
        </w:rPr>
        <w:t xml:space="preserve">that </w:t>
      </w:r>
      <w:r w:rsidRPr="00536666">
        <w:rPr>
          <w:rFonts w:ascii="Times New Roman" w:hAnsi="Times New Roman" w:cs="Times New Roman"/>
          <w:sz w:val="22"/>
          <w:lang w:val="en-US"/>
        </w:rPr>
        <w:t>we observed (Table 3) probably provide evidence that DOC does not impose strong selection on these traits in Bluegill. An alternative interpretation is that DOC does impose selection on these traits but that they lack the genetic or plastic potential to respond to that selection. This</w:t>
      </w:r>
      <w:r w:rsidR="00F46430" w:rsidRPr="00536666">
        <w:rPr>
          <w:rFonts w:ascii="Times New Roman" w:hAnsi="Times New Roman" w:cs="Times New Roman"/>
          <w:sz w:val="22"/>
          <w:lang w:val="en-US"/>
        </w:rPr>
        <w:t xml:space="preserve"> second possibility</w:t>
      </w:r>
      <w:r w:rsidRPr="00536666">
        <w:rPr>
          <w:rFonts w:ascii="Times New Roman" w:hAnsi="Times New Roman" w:cs="Times New Roman"/>
          <w:sz w:val="22"/>
          <w:lang w:val="en-US"/>
        </w:rPr>
        <w:t xml:space="preserve"> does not seem likely, because studies with Pumpkinseed, a congener of Bluegill, show that most of the traits in question can have rapid plastic and/or genetic responses when fish are reared in littoral </w:t>
      </w:r>
      <w:r w:rsidR="00F46430" w:rsidRPr="00536666">
        <w:rPr>
          <w:rFonts w:ascii="Times New Roman" w:hAnsi="Times New Roman" w:cs="Times New Roman"/>
          <w:sz w:val="22"/>
          <w:lang w:val="en-US"/>
        </w:rPr>
        <w:t>versus</w:t>
      </w:r>
      <w:r w:rsidRPr="00536666">
        <w:rPr>
          <w:rFonts w:ascii="Times New Roman" w:hAnsi="Times New Roman" w:cs="Times New Roman"/>
          <w:sz w:val="22"/>
          <w:lang w:val="en-US"/>
        </w:rPr>
        <w:t xml:space="preserve"> open water enclosures</w:t>
      </w:r>
      <w:r w:rsidR="00AC11D0">
        <w:rPr>
          <w:rFonts w:ascii="Times New Roman" w:hAnsi="Times New Roman" w:cs="Times New Roman"/>
          <w:sz w:val="22"/>
          <w:lang w:val="en-US"/>
        </w:rPr>
        <w:t xml:space="preserve"> </w:t>
      </w:r>
      <w:r w:rsidR="00A71DBE">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&lt;EndNote&gt;&lt;Cite&gt;&lt;Author&gt;Robinson&lt;/Author&gt;&lt;Year&gt;1996&lt;/Year&gt;&lt;RecNum&gt;2189&lt;/RecNum&gt;&lt;DisplayText&gt;(Robinson and Wilson 1996, Yavno and Fox 2014)&lt;/DisplayText&gt;&lt;record&gt;&lt;rec-number&gt;2189&lt;/rec-number&gt;&lt;foreign-keys&gt;&lt;key app="EN" db-id="e9zx9raxpstxxhevrxhp9s5kdv0dzs9e59fv" timestamp="1469708224" guid="5417d79c-190e-46d3-9bfc-3a3d68992dab"&gt;2189&lt;/key&gt;&lt;/foreign-keys&gt;&lt;ref-type name="Journal Article"&gt;17&lt;/ref-type&gt;&lt;contributors&gt;&lt;authors&gt;&lt;author&gt;Robinson, B. W.&lt;/author&gt;&lt;author&gt;Wilson, D. S.&lt;/author&gt;&lt;/authors&gt;&lt;/contributors&gt;&lt;titles&gt;&lt;title&gt;Genetic variation and phenotypic plasticity in a trophically polymorphic population of pumpkinseed sunfish (Lepomis gibbosus)&lt;/title&gt;&lt;secondary-title&gt;Evolutionary Ecology&lt;/secondary-title&gt;&lt;/titles&gt;&lt;pages&gt;631-652&lt;/pages&gt;&lt;volume&gt;10&lt;/volume&gt;&lt;number&gt;6&lt;/number&gt;&lt;dates&gt;&lt;year&gt;1996&lt;/year&gt;&lt;pub-dates&gt;&lt;date&gt;Nov&lt;/date&gt;&lt;/pub-dates&gt;&lt;/dates&gt;&lt;isbn&gt;0269-7653&lt;/isbn&gt;&lt;accession-num&gt;WOS:A1996VU44800004&lt;/accession-num&gt;&lt;urls&gt;&lt;related-urls&gt;&lt;url&gt;&amp;lt;Go to ISI&amp;gt;://WOS:A1996VU44800004&lt;/url&gt;&lt;/related-urls&gt;&lt;/urls&gt;&lt;electronic-resource-num&gt;10.1007/bf01237711&lt;/electronic-resource-num&gt;&lt;/record&gt;&lt;/Cite&gt;&lt;Cite&gt;&lt;Author&gt;Yavno&lt;/Author&gt;&lt;Year&gt;2014&lt;/Year&gt;&lt;RecNum&gt;3374&lt;/RecNum&gt;&lt;record&gt;&lt;rec-number&gt;3374&lt;/rec-number&gt;&lt;foreign-keys&gt;&lt;key app="EN" db-id="e9zx9raxpstxxhevrxhp9s5kdv0dzs9e59fv" timestamp="1619747959" guid="353a98b7-1796-43f2-a080-28905c28f235"&gt;3374&lt;/key&gt;&lt;/foreign-keys&gt;&lt;ref-type name="Journal Article"&gt;17&lt;/ref-type&gt;&lt;contributors&gt;&lt;authors&gt;&lt;author&gt;Yavno, S&lt;/author&gt;&lt;author&gt;Fox, MG&lt;/author&gt;&lt;/authors&gt;&lt;/contributors&gt;&lt;titles&gt;&lt;title&gt;Morphological plasticity of native and non-native pumpkinseed sunfish in response to habitat type&lt;/title&gt;&lt;secondary-title&gt;Evolutionary Ecology Research&lt;/secondary-title&gt;&lt;/titles&gt;&lt;periodical&gt;&lt;full-title&gt;Evolutionary Ecology Research&lt;/full-title&gt;&lt;/periodical&gt;&lt;pages&gt;373-395&lt;/pages&gt;&lt;volume&gt;16&lt;/volume&gt;&lt;number&gt;5&lt;/number&gt;&lt;dates&gt;&lt;year&gt;2014&lt;/year&gt;&lt;/dates&gt;&lt;isbn&gt;1522-0613&lt;/isbn&gt;&lt;urls&gt;&lt;/urls&gt;&lt;/record&gt;&lt;/Cite&gt;&lt;/EndNote&gt;</w:instrText>
      </w:r>
      <w:r w:rsidR="00A71DBE">
        <w:rPr>
          <w:rFonts w:ascii="Times New Roman" w:hAnsi="Times New Roman" w:cs="Times New Roman"/>
          <w:sz w:val="22"/>
          <w:lang w:val="en-US"/>
        </w:rPr>
        <w:fldChar w:fldCharType="separate"/>
      </w:r>
      <w:r w:rsidR="00845E3F">
        <w:rPr>
          <w:rFonts w:ascii="Times New Roman" w:hAnsi="Times New Roman" w:cs="Times New Roman"/>
          <w:noProof/>
          <w:sz w:val="22"/>
          <w:lang w:val="en-US"/>
        </w:rPr>
        <w:t>(Robinson and Wilson 1996, Yavno and Fox 2014)</w:t>
      </w:r>
      <w:r w:rsidR="00A71DBE">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r w:rsidR="00F46430" w:rsidRPr="00536666">
        <w:rPr>
          <w:rFonts w:ascii="Times New Roman" w:hAnsi="Times New Roman" w:cs="Times New Roman"/>
          <w:sz w:val="22"/>
          <w:lang w:val="en-US"/>
        </w:rPr>
        <w:t>Hence, it</w:t>
      </w:r>
      <w:r w:rsidRPr="00536666">
        <w:rPr>
          <w:rFonts w:ascii="Times New Roman" w:hAnsi="Times New Roman" w:cs="Times New Roman"/>
          <w:sz w:val="22"/>
          <w:lang w:val="en-US"/>
        </w:rPr>
        <w:t xml:space="preserve"> seems more reasonable to conclude that DOC does not impose selection on these traits, or at least not strongly enough for us to detect it. </w:t>
      </w:r>
      <w:r w:rsidR="00F46430" w:rsidRPr="00536666">
        <w:rPr>
          <w:rFonts w:ascii="Times New Roman" w:hAnsi="Times New Roman" w:cs="Times New Roman"/>
          <w:sz w:val="22"/>
          <w:lang w:val="en-US"/>
        </w:rPr>
        <w:t>Yet another possibility is that genetic and plastic effects offset each other, as in “counter-gradient variation”</w:t>
      </w:r>
      <w:r w:rsidR="006D7C86">
        <w:rPr>
          <w:rFonts w:ascii="Times New Roman" w:hAnsi="Times New Roman" w:cs="Times New Roman"/>
          <w:sz w:val="22"/>
          <w:lang w:val="en-US"/>
        </w:rPr>
        <w:t xml:space="preserve"> </w:t>
      </w:r>
      <w:r w:rsidR="006D7C86">
        <w:rPr>
          <w:rFonts w:ascii="Times New Roman" w:hAnsi="Times New Roman" w:cs="Times New Roman"/>
          <w:sz w:val="22"/>
          <w:lang w:val="en-US"/>
        </w:rPr>
        <w:fldChar w:fldCharType="begin"/>
      </w:r>
      <w:r w:rsidR="0088790A">
        <w:rPr>
          <w:rFonts w:ascii="Times New Roman" w:hAnsi="Times New Roman" w:cs="Times New Roman"/>
          <w:sz w:val="22"/>
          <w:lang w:val="en-US"/>
        </w:rPr>
        <w:instrText xml:space="preserve"> ADDIN EN.CITE &lt;EndNote&gt;&lt;Cite&gt;&lt;Author&gt;Conover&lt;/Author&gt;&lt;Year&gt;1995&lt;/Year&gt;&lt;RecNum&gt;3375&lt;/RecNum&gt;&lt;DisplayText&gt;(Conover and Schultz 1995, Conover et al. 2009)&lt;/DisplayText&gt;&lt;record&gt;&lt;rec-number&gt;3375&lt;/rec-number&gt;&lt;foreign-keys&gt;&lt;key app="EN" db-id="e9zx9raxpstxxhevrxhp9s5kdv0dzs9e59fv" timestamp="1619748009" guid="a43727e5-8baa-429e-b229-34e413f4a3e8"&gt;3375&lt;/key&gt;&lt;/foreign-keys&gt;&lt;ref-type name="Journal Article"&gt;17&lt;/ref-type&gt;&lt;contributors&gt;&lt;authors&gt;&lt;author&gt;Conover, David O&lt;/author&gt;&lt;author&gt;Schultz, Eric T&lt;/author&gt;&lt;/authors&gt;&lt;/contributors&gt;&lt;titles&gt;&lt;title&gt;Phenotypic similarity and the evolutionary significance of countergradient variation&lt;/title&gt;&lt;secondary-title&gt;Trends in Ecology &amp;amp; Evolution&lt;/secondary-title&gt;&lt;/titles&gt;&lt;periodical&gt;&lt;full-title&gt;Trends in Ecology &amp;amp; Evolution&lt;/full-title&gt;&lt;/periodical&gt;&lt;pages&gt;248-252&lt;/pages&gt;&lt;volume&gt;10&lt;/volume&gt;&lt;number&gt;6&lt;/number&gt;&lt;dates&gt;&lt;year&gt;1995&lt;/year&gt;&lt;/dates&gt;&lt;isbn&gt;0169-5347&lt;/isbn&gt;&lt;urls&gt;&lt;/urls&gt;&lt;/record&gt;&lt;/Cite&gt;&lt;Cite&gt;&lt;Author&gt;Conover&lt;/Author&gt;&lt;Year&gt;2009&lt;/Year&gt;&lt;RecNum&gt;3376&lt;/RecNum&gt;&lt;record&gt;&lt;rec-number&gt;3376&lt;/rec-number&gt;&lt;foreign-keys&gt;&lt;key app="EN" db-id="e9zx9raxpstxxhevrxhp9s5kdv0dzs9e59fv" timestamp="1619748060" guid="7337b069-d8b0-4e88-8b7e-d4ed9ec598a3"&gt;3376&lt;/key&gt;&lt;/foreign-keys&gt;&lt;ref-type name="Journal Article"&gt;17&lt;/ref-type&gt;&lt;contributors&gt;&lt;authors&gt;&lt;author&gt;Conover, David O&lt;/author&gt;&lt;author&gt;Duffy, Tara A&lt;/author&gt;&lt;author&gt;Hice, Lyndie A&lt;/author&gt;&lt;/authors&gt;&lt;/contributors&gt;&lt;titles&gt;&lt;title&gt;The covariance between genetic and environmental inﬂuences across ecological gradients&lt;/title&gt;&lt;secondary-title&gt;Ann. NY Acad. Sci.&lt;/secondary-title&gt;&lt;/titles&gt;&lt;periodical&gt;&lt;full-title&gt;Ann. NY Acad. Sci.&lt;/full-title&gt;&lt;/periodical&gt;&lt;pages&gt;100&lt;/pages&gt;&lt;volume&gt;1168&lt;/volume&gt;&lt;dates&gt;&lt;year&gt;2009&lt;/year&gt;&lt;/dates&gt;&lt;urls&gt;&lt;/urls&gt;&lt;/record&gt;&lt;/Cite&gt;&lt;/EndNote&gt;</w:instrText>
      </w:r>
      <w:r w:rsidR="006D7C86">
        <w:rPr>
          <w:rFonts w:ascii="Times New Roman" w:hAnsi="Times New Roman" w:cs="Times New Roman"/>
          <w:sz w:val="22"/>
          <w:lang w:val="en-US"/>
        </w:rPr>
        <w:fldChar w:fldCharType="separate"/>
      </w:r>
      <w:r w:rsidR="005E6E19">
        <w:rPr>
          <w:rFonts w:ascii="Times New Roman" w:hAnsi="Times New Roman" w:cs="Times New Roman"/>
          <w:noProof/>
          <w:sz w:val="22"/>
          <w:lang w:val="en-US"/>
        </w:rPr>
        <w:t xml:space="preserve">(Conover and </w:t>
      </w:r>
      <w:r w:rsidR="005E6E19">
        <w:rPr>
          <w:rFonts w:ascii="Times New Roman" w:hAnsi="Times New Roman" w:cs="Times New Roman"/>
          <w:noProof/>
          <w:sz w:val="22"/>
          <w:lang w:val="en-US"/>
        </w:rPr>
        <w:lastRenderedPageBreak/>
        <w:t>Schultz 1995, Conover et al. 2009)</w:t>
      </w:r>
      <w:r w:rsidR="006D7C86">
        <w:rPr>
          <w:rFonts w:ascii="Times New Roman" w:hAnsi="Times New Roman" w:cs="Times New Roman"/>
          <w:sz w:val="22"/>
          <w:lang w:val="en-US"/>
        </w:rPr>
        <w:fldChar w:fldCharType="end"/>
      </w:r>
      <w:r w:rsidR="00F46430" w:rsidRPr="00536666">
        <w:rPr>
          <w:rFonts w:ascii="Times New Roman" w:hAnsi="Times New Roman" w:cs="Times New Roman"/>
          <w:sz w:val="22"/>
          <w:lang w:val="en-US"/>
        </w:rPr>
        <w:t>. Regardless</w:t>
      </w:r>
      <w:r w:rsidRPr="00536666">
        <w:rPr>
          <w:rFonts w:ascii="Times New Roman" w:hAnsi="Times New Roman" w:cs="Times New Roman"/>
          <w:sz w:val="22"/>
          <w:lang w:val="en-US"/>
        </w:rPr>
        <w:t xml:space="preserve">, any logically consistent explanation for the results that we observed should accommodate the null relationships with DOC as well as the significant ones. </w:t>
      </w:r>
    </w:p>
    <w:p w14:paraId="73390916" w14:textId="0DEE6D10" w:rsidR="004D6C03" w:rsidRPr="00536666" w:rsidRDefault="008F1F55" w:rsidP="00FD232F">
      <w:pPr>
        <w:spacing w:after="0" w:line="480" w:lineRule="auto"/>
        <w:ind w:firstLine="720"/>
        <w:rPr>
          <w:rFonts w:ascii="Times New Roman" w:hAnsi="Times New Roman" w:cs="Times New Roman"/>
          <w:sz w:val="22"/>
          <w:lang w:val="en-US"/>
        </w:rPr>
      </w:pPr>
      <w:r>
        <w:rPr>
          <w:rFonts w:ascii="Times New Roman" w:hAnsi="Times New Roman" w:cs="Times New Roman"/>
          <w:sz w:val="22"/>
          <w:lang w:val="en-US"/>
        </w:rPr>
        <w:t>One s</w:t>
      </w:r>
      <w:r w:rsidR="00F46430" w:rsidRPr="00536666">
        <w:rPr>
          <w:rFonts w:ascii="Times New Roman" w:hAnsi="Times New Roman" w:cs="Times New Roman"/>
          <w:sz w:val="22"/>
          <w:lang w:val="en-US"/>
        </w:rPr>
        <w:t xml:space="preserve">uch explanation might be that </w:t>
      </w:r>
      <w:r w:rsidR="004D6C03" w:rsidRPr="00536666">
        <w:rPr>
          <w:rFonts w:ascii="Times New Roman" w:hAnsi="Times New Roman" w:cs="Times New Roman"/>
          <w:sz w:val="22"/>
          <w:lang w:val="en-US"/>
        </w:rPr>
        <w:t>selection imposed by DOC concentration does not map neatly on to the classic littoral/limnetic axis of traits. Certainly</w:t>
      </w:r>
      <w:r w:rsidR="00F46430" w:rsidRPr="00536666">
        <w:rPr>
          <w:rFonts w:ascii="Times New Roman" w:hAnsi="Times New Roman" w:cs="Times New Roman"/>
          <w:sz w:val="22"/>
          <w:lang w:val="en-US"/>
        </w:rPr>
        <w:t>,</w:t>
      </w:r>
      <w:r w:rsidR="004D6C03" w:rsidRPr="00536666">
        <w:rPr>
          <w:rFonts w:ascii="Times New Roman" w:hAnsi="Times New Roman" w:cs="Times New Roman"/>
          <w:sz w:val="22"/>
          <w:lang w:val="en-US"/>
        </w:rPr>
        <w:t xml:space="preserve"> strong evidence </w:t>
      </w:r>
      <w:r w:rsidR="00F46430" w:rsidRPr="00536666">
        <w:rPr>
          <w:rFonts w:ascii="Times New Roman" w:hAnsi="Times New Roman" w:cs="Times New Roman"/>
          <w:sz w:val="22"/>
          <w:lang w:val="en-US"/>
        </w:rPr>
        <w:t>exists that</w:t>
      </w:r>
      <w:r w:rsidR="004D6C03" w:rsidRPr="00536666">
        <w:rPr>
          <w:rFonts w:ascii="Times New Roman" w:hAnsi="Times New Roman" w:cs="Times New Roman"/>
          <w:sz w:val="22"/>
          <w:lang w:val="en-US"/>
        </w:rPr>
        <w:t xml:space="preserve"> DOC influences the productivity of benthic and pelagic food chains, as we described in the Introduction. Yet these ecosystem-level metrics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not adequately describe the effects of DOC on either the benefits or the costs of benthic and pelagic foraging strategies, which depend on the ability to efficiently find and ingest prey while avoiding predators. For instance,</w:t>
      </w:r>
      <w:r w:rsidR="006A449D">
        <w:rPr>
          <w:rFonts w:ascii="Times New Roman" w:hAnsi="Times New Roman" w:cs="Times New Roman"/>
          <w:sz w:val="22"/>
          <w:lang w:val="en-US"/>
        </w:rPr>
        <w:t xml:space="preserve"> </w:t>
      </w:r>
      <w:r w:rsidR="00645A30">
        <w:rPr>
          <w:rFonts w:ascii="Times New Roman" w:hAnsi="Times New Roman" w:cs="Times New Roman"/>
          <w:sz w:val="22"/>
          <w:lang w:val="en-US"/>
        </w:rPr>
        <w:t xml:space="preserve">Bluegill foraging in shallow waters may </w:t>
      </w:r>
      <w:r w:rsidR="0064797C">
        <w:rPr>
          <w:rFonts w:ascii="Times New Roman" w:hAnsi="Times New Roman" w:cs="Times New Roman"/>
          <w:sz w:val="22"/>
          <w:lang w:val="en-US"/>
        </w:rPr>
        <w:t xml:space="preserve">enjoy similar densities of zoobenthos </w:t>
      </w:r>
      <w:r w:rsidR="00C71C73">
        <w:rPr>
          <w:rFonts w:ascii="Times New Roman" w:hAnsi="Times New Roman" w:cs="Times New Roman"/>
          <w:sz w:val="22"/>
          <w:lang w:val="en-US"/>
        </w:rPr>
        <w:t>regardless of</w:t>
      </w:r>
      <w:r w:rsidR="0064797C">
        <w:rPr>
          <w:rFonts w:ascii="Times New Roman" w:hAnsi="Times New Roman" w:cs="Times New Roman"/>
          <w:sz w:val="22"/>
          <w:lang w:val="en-US"/>
        </w:rPr>
        <w:t xml:space="preserve"> DOC concentrations, because </w:t>
      </w:r>
      <w:r w:rsidR="00C71C73">
        <w:rPr>
          <w:rFonts w:ascii="Times New Roman" w:hAnsi="Times New Roman" w:cs="Times New Roman"/>
          <w:sz w:val="22"/>
          <w:lang w:val="en-US"/>
        </w:rPr>
        <w:t xml:space="preserve">zoobenthos production at shallow depths </w:t>
      </w:r>
      <w:r w:rsidR="00E70AD9">
        <w:rPr>
          <w:rFonts w:ascii="Times New Roman" w:hAnsi="Times New Roman" w:cs="Times New Roman"/>
          <w:sz w:val="22"/>
          <w:lang w:val="en-US"/>
        </w:rPr>
        <w:t xml:space="preserve">can be relatively constant even as high DOC concentrations limit </w:t>
      </w:r>
      <w:r w:rsidR="007058AE">
        <w:rPr>
          <w:rFonts w:ascii="Times New Roman" w:hAnsi="Times New Roman" w:cs="Times New Roman"/>
          <w:sz w:val="22"/>
          <w:lang w:val="en-US"/>
        </w:rPr>
        <w:t xml:space="preserve">the range of depths at which substantial zoobenthos production occurs </w:t>
      </w:r>
      <w:r w:rsidR="00EA5D9A">
        <w:rPr>
          <w:rFonts w:ascii="Times New Roman" w:hAnsi="Times New Roman" w:cs="Times New Roman"/>
          <w:sz w:val="22"/>
          <w:lang w:val="en-US"/>
        </w:rPr>
        <w:fldChar w:fldCharType="begin"/>
      </w:r>
      <w:r w:rsidR="00EA5D9A">
        <w:rPr>
          <w:rFonts w:ascii="Times New Roman" w:hAnsi="Times New Roman" w:cs="Times New Roman"/>
          <w:sz w:val="22"/>
          <w:lang w:val="en-US"/>
        </w:rPr>
        <w:instrText xml:space="preserve"> ADDIN EN.CITE &lt;EndNote&gt;&lt;Cite&gt;&lt;Author&gt;Craig&lt;/Author&gt;&lt;Year&gt;2015&lt;/Year&gt;&lt;RecNum&gt;3245&lt;/RecNum&gt;&lt;DisplayText&gt;(Craig et al. 2015)&lt;/DisplayText&gt;&lt;record&gt;&lt;rec-number&gt;3245&lt;/rec-number&gt;&lt;foreign-keys&gt;&lt;key app="EN" db-id="e9zx9raxpstxxhevrxhp9s5kdv0dzs9e59fv" timestamp="1619720221" guid="75ffef20-37db-44a6-948f-23dca14c4e50"&gt;3245&lt;/key&gt;&lt;/foreign-keys&gt;&lt;ref-type name="Journal Article"&gt;17&lt;/ref-type&gt;&lt;contributors&gt;&lt;authors&gt;&lt;author&gt;Craig, N.&lt;/author&gt;&lt;author&gt;Jones, S. E.&lt;/author&gt;&lt;author&gt;Weidel, B. C.&lt;/author&gt;&lt;author&gt;Solomon, C. T.&lt;/author&gt;&lt;/authors&gt;&lt;/contributors&gt;&lt;titles&gt;&lt;title&gt;Habitat, not resource availability, limits consumer production in lake ecosystems&lt;/title&gt;&lt;secondary-title&gt;Limnology and Oceanography&lt;/secondary-title&gt;&lt;/titles&gt;&lt;periodical&gt;&lt;full-title&gt;Limnology and Oceanography&lt;/full-title&gt;&lt;/periodical&gt;&lt;pages&gt;2079-2089&lt;/pages&gt;&lt;volume&gt;60&lt;/volume&gt;&lt;number&gt;6&lt;/number&gt;&lt;dates&gt;&lt;year&gt;2015&lt;/year&gt;&lt;pub-dates&gt;&lt;date&gt;Nov&lt;/date&gt;&lt;/pub-dates&gt;&lt;/dates&gt;&lt;isbn&gt;0024-3590&lt;/isbn&gt;&lt;accession-num&gt;WOS:000363888400016&lt;/accession-num&gt;&lt;urls&gt;&lt;related-urls&gt;&lt;url&gt;&amp;lt;Go to ISI&amp;gt;://WOS:000363888400016&lt;/url&gt;&lt;/related-urls&gt;&lt;/urls&gt;&lt;electronic-resource-num&gt;10.1002/lno.10153&lt;/electronic-resource-num&gt;&lt;/record&gt;&lt;/Cite&gt;&lt;/EndNote&gt;</w:instrText>
      </w:r>
      <w:r w:rsidR="00EA5D9A">
        <w:rPr>
          <w:rFonts w:ascii="Times New Roman" w:hAnsi="Times New Roman" w:cs="Times New Roman"/>
          <w:sz w:val="22"/>
          <w:lang w:val="en-US"/>
        </w:rPr>
        <w:fldChar w:fldCharType="separate"/>
      </w:r>
      <w:r w:rsidR="00EA5D9A">
        <w:rPr>
          <w:rFonts w:ascii="Times New Roman" w:hAnsi="Times New Roman" w:cs="Times New Roman"/>
          <w:noProof/>
          <w:sz w:val="22"/>
          <w:lang w:val="en-US"/>
        </w:rPr>
        <w:t>(Craig et al. 2015)</w:t>
      </w:r>
      <w:r w:rsidR="00EA5D9A">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At the same time, DOC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also influence the rate at which Bluegill can locate their prey, or be located by potential predators.</w:t>
      </w:r>
      <w:r w:rsidR="007F66D0">
        <w:rPr>
          <w:rFonts w:ascii="Times New Roman" w:hAnsi="Times New Roman" w:cs="Times New Roman"/>
          <w:sz w:val="22"/>
          <w:lang w:val="en-US"/>
        </w:rPr>
        <w:t xml:space="preserve"> H</w:t>
      </w:r>
      <w:r w:rsidR="004D6C03" w:rsidRPr="00536666">
        <w:rPr>
          <w:rFonts w:ascii="Times New Roman" w:hAnsi="Times New Roman" w:cs="Times New Roman"/>
          <w:sz w:val="22"/>
          <w:lang w:val="en-US"/>
        </w:rPr>
        <w:t xml:space="preserve">igh DOC concentrations </w:t>
      </w:r>
      <w:r w:rsidR="007F66D0">
        <w:rPr>
          <w:rFonts w:ascii="Times New Roman" w:hAnsi="Times New Roman" w:cs="Times New Roman"/>
          <w:sz w:val="22"/>
          <w:lang w:val="en-US"/>
        </w:rPr>
        <w:t>can</w:t>
      </w:r>
      <w:r w:rsidR="004D6C03" w:rsidRPr="00536666">
        <w:rPr>
          <w:rFonts w:ascii="Times New Roman" w:hAnsi="Times New Roman" w:cs="Times New Roman"/>
          <w:sz w:val="22"/>
          <w:lang w:val="en-US"/>
        </w:rPr>
        <w:t xml:space="preserve"> reduce the ability of fish to see zooplankton and thus the rate at which they can consume them, or interfere with the ability of zooplankton to detect chemical cues of fish presence and make a behavioral avoidance response </w:t>
      </w:r>
      <w:r w:rsidR="00160870">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 </w:instrText>
      </w:r>
      <w:r w:rsidR="00750A04">
        <w:rPr>
          <w:rFonts w:ascii="Times New Roman" w:hAnsi="Times New Roman" w:cs="Times New Roman"/>
          <w:sz w:val="22"/>
          <w:lang w:val="en-US"/>
        </w:rPr>
        <w:fldChar w:fldCharType="begin">
          <w:fldData xml:space="preserve">PEVuZE5vdGU+PENpdGU+PEF1dGhvcj5Fc3RsYW5kZXI8L0F1dGhvcj48WWVhcj4yMDEwPC9ZZWFy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</w:fldData>
        </w:fldChar>
      </w:r>
      <w:r w:rsidR="00750A04">
        <w:rPr>
          <w:rFonts w:ascii="Times New Roman" w:hAnsi="Times New Roman" w:cs="Times New Roman"/>
          <w:sz w:val="22"/>
          <w:lang w:val="en-US"/>
        </w:rPr>
        <w:instrText xml:space="preserve"> ADDIN EN.CITE.DATA </w:instrText>
      </w:r>
      <w:r w:rsidR="00750A04">
        <w:rPr>
          <w:rFonts w:ascii="Times New Roman" w:hAnsi="Times New Roman" w:cs="Times New Roman"/>
          <w:sz w:val="22"/>
          <w:lang w:val="en-US"/>
        </w:rPr>
      </w:r>
      <w:r w:rsidR="00750A04">
        <w:rPr>
          <w:rFonts w:ascii="Times New Roman" w:hAnsi="Times New Roman" w:cs="Times New Roman"/>
          <w:sz w:val="22"/>
          <w:lang w:val="en-US"/>
        </w:rPr>
        <w:fldChar w:fldCharType="end"/>
      </w:r>
      <w:r w:rsidR="00160870">
        <w:rPr>
          <w:rFonts w:ascii="Times New Roman" w:hAnsi="Times New Roman" w:cs="Times New Roman"/>
          <w:sz w:val="22"/>
          <w:lang w:val="en-US"/>
        </w:rPr>
      </w:r>
      <w:r w:rsidR="00160870">
        <w:rPr>
          <w:rFonts w:ascii="Times New Roman" w:hAnsi="Times New Roman" w:cs="Times New Roman"/>
          <w:sz w:val="22"/>
          <w:lang w:val="en-US"/>
        </w:rPr>
        <w:fldChar w:fldCharType="separate"/>
      </w:r>
      <w:r w:rsidR="00483E72">
        <w:rPr>
          <w:rFonts w:ascii="Times New Roman" w:hAnsi="Times New Roman" w:cs="Times New Roman"/>
          <w:noProof/>
          <w:sz w:val="22"/>
          <w:lang w:val="en-US"/>
        </w:rPr>
        <w:t>(Estlander et al. 2010, Estlander et al. 2012, Jönsson et al. 2012, Santonja et al. 2017, Weidel et al. 2017)</w:t>
      </w:r>
      <w:r w:rsidR="00160870">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High DOC might also reduce the ability of piscivorous fishes to locate their prey, which could alter the predation risks that Bluegill smaller than the gape limit of the piscivore face while foraging in benthic or pelagic habitats </w:t>
      </w:r>
      <w:r w:rsidR="00F54BC5">
        <w:rPr>
          <w:rFonts w:ascii="Times New Roman" w:hAnsi="Times New Roman" w:cs="Times New Roman"/>
          <w:sz w:val="22"/>
          <w:lang w:val="en-US"/>
        </w:rPr>
        <w:fldChar w:fldCharType="begin"/>
      </w:r>
      <w:r w:rsidR="00F54BC5">
        <w:rPr>
          <w:rFonts w:ascii="Times New Roman" w:hAnsi="Times New Roman" w:cs="Times New Roman"/>
          <w:sz w:val="22"/>
          <w:lang w:val="en-US"/>
        </w:rPr>
        <w:instrText xml:space="preserve"> ADDIN EN.CITE &lt;EndNote&gt;&lt;Cite&gt;&lt;Author&gt;Ranaker&lt;/Author&gt;&lt;Year&gt;2012&lt;/Year&gt;&lt;RecNum&gt;2043&lt;/RecNum&gt;&lt;DisplayText&gt;(Ranaker et al. 2012)&lt;/DisplayText&gt;&lt;record&gt;&lt;rec-number&gt;2043&lt;/rec-number&gt;&lt;foreign-keys&gt;&lt;key app="EN" db-id="e9zx9raxpstxxhevrxhp9s5kdv0dzs9e59fv" timestamp="1446137203" guid="5ca224cd-4d38-4aa8-91b5-312b5aed2a0a"&gt;2043&lt;/key&gt;&lt;/foreign-keys&gt;&lt;ref-type name="Journal Article"&gt;17&lt;/ref-type&gt;&lt;contributors&gt;&lt;authors&gt;&lt;author&gt;Ranaker, L.&lt;/author&gt;&lt;author&gt;Jonsson, M.&lt;/author&gt;&lt;author&gt;Nilsson, P. A.&lt;/author&gt;&lt;author&gt;Bronmark, C.&lt;/author&gt;&lt;/authors&gt;&lt;/contributors&gt;&lt;titles&gt;&lt;title&gt;Effects of brown and turbid water on piscivore-prey fish interactions along a visibility gradient&lt;/title&gt;&lt;secondary-title&gt;Freshwater Biology&lt;/secondary-title&gt;&lt;/titles&gt;&lt;periodical&gt;&lt;full-title&gt;Freshwater Biology&lt;/full-title&gt;&lt;/periodical&gt;&lt;pages&gt;1761-1768&lt;/pages&gt;&lt;volume&gt;57&lt;/volume&gt;&lt;number&gt;9&lt;/number&gt;&lt;dates&gt;&lt;year&gt;2012&lt;/year&gt;&lt;pub-dates&gt;&lt;date&gt;Sep&lt;/date&gt;&lt;/pub-dates&gt;&lt;/dates&gt;&lt;isbn&gt;0046-5070&lt;/isbn&gt;&lt;accession-num&gt;WOS:000306736200001&lt;/accession-num&gt;&lt;urls&gt;&lt;related-urls&gt;&lt;url&gt;&amp;lt;Go to ISI&amp;gt;://WOS:000306736200001&lt;/url&gt;&lt;/related-urls&gt;&lt;/urls&gt;&lt;electronic-resource-num&gt;10.1111/j.1365-2427.2012.02836.x&lt;/electronic-resource-num&gt;&lt;/record&gt;&lt;/Cite&gt;&lt;/EndNote&gt;</w:instrText>
      </w:r>
      <w:r w:rsidR="00F54BC5">
        <w:rPr>
          <w:rFonts w:ascii="Times New Roman" w:hAnsi="Times New Roman" w:cs="Times New Roman"/>
          <w:sz w:val="22"/>
          <w:lang w:val="en-US"/>
        </w:rPr>
        <w:fldChar w:fldCharType="separate"/>
      </w:r>
      <w:r w:rsidR="00F54BC5">
        <w:rPr>
          <w:rFonts w:ascii="Times New Roman" w:hAnsi="Times New Roman" w:cs="Times New Roman"/>
          <w:noProof/>
          <w:sz w:val="22"/>
          <w:lang w:val="en-US"/>
        </w:rPr>
        <w:t>(Ranaker et al. 2012)</w:t>
      </w:r>
      <w:r w:rsidR="00F54BC5">
        <w:rPr>
          <w:rFonts w:ascii="Times New Roman" w:hAnsi="Times New Roman" w:cs="Times New Roman"/>
          <w:sz w:val="22"/>
          <w:lang w:val="en-US"/>
        </w:rPr>
        <w:fldChar w:fldCharType="end"/>
      </w:r>
      <w:r w:rsidR="004D6C03" w:rsidRPr="00536666">
        <w:rPr>
          <w:rFonts w:ascii="Times New Roman" w:hAnsi="Times New Roman" w:cs="Times New Roman"/>
          <w:sz w:val="22"/>
          <w:lang w:val="en-US"/>
        </w:rPr>
        <w:t xml:space="preserve">. The unexpected trait associations that we observed – such as the trend towards deeper bodies but longer gill rakers in high DOC lakes – </w:t>
      </w:r>
      <w:r w:rsidR="00F46430" w:rsidRPr="00536666">
        <w:rPr>
          <w:rFonts w:ascii="Times New Roman" w:hAnsi="Times New Roman" w:cs="Times New Roman"/>
          <w:sz w:val="22"/>
          <w:lang w:val="en-US"/>
        </w:rPr>
        <w:t>might</w:t>
      </w:r>
      <w:r w:rsidR="004D6C03" w:rsidRPr="00536666">
        <w:rPr>
          <w:rFonts w:ascii="Times New Roman" w:hAnsi="Times New Roman" w:cs="Times New Roman"/>
          <w:sz w:val="22"/>
          <w:lang w:val="en-US"/>
        </w:rPr>
        <w:t xml:space="preserve"> reflect the net effect that DOC or </w:t>
      </w:r>
      <w:r w:rsidR="000A3684">
        <w:rPr>
          <w:rFonts w:ascii="Times New Roman" w:hAnsi="Times New Roman" w:cs="Times New Roman"/>
          <w:sz w:val="22"/>
          <w:lang w:val="en-US"/>
        </w:rPr>
        <w:t>other covarying factors</w:t>
      </w:r>
      <w:r w:rsidR="004D6C03" w:rsidRPr="00536666">
        <w:rPr>
          <w:rFonts w:ascii="Times New Roman" w:hAnsi="Times New Roman" w:cs="Times New Roman"/>
          <w:sz w:val="22"/>
          <w:lang w:val="en-US"/>
        </w:rPr>
        <w:t xml:space="preserve"> ha</w:t>
      </w:r>
      <w:r w:rsidR="000A3684">
        <w:rPr>
          <w:rFonts w:ascii="Times New Roman" w:hAnsi="Times New Roman" w:cs="Times New Roman"/>
          <w:sz w:val="22"/>
          <w:lang w:val="en-US"/>
        </w:rPr>
        <w:t>ve</w:t>
      </w:r>
      <w:r w:rsidR="004D6C03" w:rsidRPr="00536666">
        <w:rPr>
          <w:rFonts w:ascii="Times New Roman" w:hAnsi="Times New Roman" w:cs="Times New Roman"/>
          <w:sz w:val="22"/>
          <w:lang w:val="en-US"/>
        </w:rPr>
        <w:t xml:space="preserve"> on the benefits and costs of benthic and pelagic foraging strategies. Future work to more carefully quantify how the benefits and costs of different foraging strategies vary across a DOC gradient would be a useful step forward from the results that we present here. </w:t>
      </w:r>
    </w:p>
    <w:p w14:paraId="2505A4E0" w14:textId="5DD4ECE4"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 xml:space="preserve">A related possibility is that high DOC concentrations might favor generalist foragers, rather than pelagic specialists as we had hypothesized. </w:t>
      </w:r>
      <w:r w:rsidR="00EC7E84">
        <w:rPr>
          <w:rFonts w:ascii="Times New Roman" w:hAnsi="Times New Roman" w:cs="Times New Roman"/>
          <w:sz w:val="22"/>
          <w:lang w:val="en-US"/>
        </w:rPr>
        <w:fldChar w:fldCharType="begin"/>
      </w:r>
      <w:r w:rsidR="00EC7E84">
        <w:rPr>
          <w:rFonts w:ascii="Times New Roman" w:hAnsi="Times New Roman" w:cs="Times New Roman"/>
          <w:sz w:val="22"/>
          <w:lang w:val="en-US"/>
        </w:rPr>
        <w:instrText xml:space="preserve"> ADDIN EN.CITE &lt;EndNote&gt;&lt;Cite AuthorYear="1"&gt;&lt;Author&gt;Werner&lt;/Author&gt;&lt;Year&gt;1974&lt;/Year&gt;&lt;RecNum&gt;2126&lt;/RecNum&gt;&lt;DisplayText&gt;Werner and Hall (1974)&lt;/DisplayText&gt;&lt;record&gt;&lt;rec-number&gt;2126&lt;/rec-number&gt;&lt;foreign-keys&gt;&lt;key app="EN" db-id="e9zx9raxpstxxhevrxhp9s5kdv0dzs9e59fv" timestamp="1453477702" guid="6cd992e5-9384-4fdb-a131-c5c55f9ad22d"&gt;2126&lt;/key&gt;&lt;/foreign-keys&gt;&lt;ref-type name="Journal Article"&gt;17&lt;/ref-type&gt;&lt;contributors&gt;&lt;authors&gt;&lt;author&gt;Werner, E. E.&lt;/author&gt;&lt;author&gt;Hall, D. J.&lt;/author&gt;&lt;/authors&gt;&lt;/contributors&gt;&lt;titles&gt;&lt;title&gt;Optimal foraging and size selection of prey by bluegill sunfish (Lepomis macrochirus)&lt;/title&gt;&lt;secondary-title&gt;Ecology&lt;/secondary-title&gt;&lt;/titles&gt;&lt;periodical&gt;&lt;full-title&gt;Ecology&lt;/full-title&gt;&lt;/periodical&gt;&lt;pages&gt;1042-1052&lt;/pages&gt;&lt;volume&gt;55&lt;/volume&gt;&lt;number&gt;5&lt;/number&gt;&lt;dates&gt;&lt;year&gt;1974&lt;/year&gt;&lt;pub-dates&gt;&lt;date&gt;1974&lt;/date&gt;&lt;/pub-dates&gt;&lt;/dates&gt;&lt;isbn&gt;0012-9658&lt;/isbn&gt;&lt;accession-num&gt;WOS:A1974U731500010&lt;/accession-num&gt;&lt;urls&gt;&lt;related-urls&gt;&lt;url&gt;&amp;lt;Go to ISI&amp;gt;://WOS:A1974U731500010&lt;/url&gt;&lt;/related-urls&gt;&lt;/urls&gt;&lt;electronic-resource-num&gt;10.2307/1940354&lt;/electronic-resource-num&gt;&lt;/record&gt;&lt;/Cite&gt;&lt;/EndNote&gt;</w:instrText>
      </w:r>
      <w:r w:rsidR="00EC7E84">
        <w:rPr>
          <w:rFonts w:ascii="Times New Roman" w:hAnsi="Times New Roman" w:cs="Times New Roman"/>
          <w:sz w:val="22"/>
          <w:lang w:val="en-US"/>
        </w:rPr>
        <w:fldChar w:fldCharType="separate"/>
      </w:r>
      <w:r w:rsidR="00EC7E84">
        <w:rPr>
          <w:rFonts w:ascii="Times New Roman" w:hAnsi="Times New Roman" w:cs="Times New Roman"/>
          <w:noProof/>
          <w:sz w:val="22"/>
          <w:lang w:val="en-US"/>
        </w:rPr>
        <w:t>Werner and Hall (1974)</w:t>
      </w:r>
      <w:r w:rsidR="00EC7E84">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developed and tested a model for the optimal diet breadth of a fish foraging on prey of different sizes available at different densities</w:t>
      </w:r>
      <w:r w:rsidR="005A70DF">
        <w:rPr>
          <w:rFonts w:ascii="Times New Roman" w:hAnsi="Times New Roman" w:cs="Times New Roman"/>
          <w:sz w:val="22"/>
          <w:lang w:val="en-US"/>
        </w:rPr>
        <w:t xml:space="preserve">, using </w:t>
      </w:r>
      <w:r w:rsidR="005A70DF">
        <w:rPr>
          <w:rFonts w:ascii="Times New Roman" w:hAnsi="Times New Roman" w:cs="Times New Roman"/>
          <w:sz w:val="22"/>
          <w:lang w:val="en-US"/>
        </w:rPr>
        <w:lastRenderedPageBreak/>
        <w:t>Bluegill as a model species</w:t>
      </w:r>
      <w:r w:rsidRPr="00536666">
        <w:rPr>
          <w:rFonts w:ascii="Times New Roman" w:hAnsi="Times New Roman" w:cs="Times New Roman"/>
          <w:sz w:val="22"/>
          <w:lang w:val="en-US"/>
        </w:rPr>
        <w:t>. The</w:t>
      </w:r>
      <w:r w:rsidR="00CE2108">
        <w:rPr>
          <w:rFonts w:ascii="Times New Roman" w:hAnsi="Times New Roman" w:cs="Times New Roman"/>
          <w:sz w:val="22"/>
          <w:lang w:val="en-US"/>
        </w:rPr>
        <w:t>ir model</w:t>
      </w:r>
      <w:r w:rsidR="005A70DF">
        <w:rPr>
          <w:rFonts w:ascii="Times New Roman" w:hAnsi="Times New Roman" w:cs="Times New Roman"/>
          <w:sz w:val="22"/>
          <w:lang w:val="en-US"/>
        </w:rPr>
        <w:t xml:space="preserve"> </w:t>
      </w:r>
      <w:r w:rsidRPr="00536666">
        <w:rPr>
          <w:rFonts w:ascii="Times New Roman" w:hAnsi="Times New Roman" w:cs="Times New Roman"/>
          <w:sz w:val="22"/>
          <w:lang w:val="en-US"/>
        </w:rPr>
        <w:t>consider</w:t>
      </w:r>
      <w:r w:rsidR="005A70DF">
        <w:rPr>
          <w:rFonts w:ascii="Times New Roman" w:hAnsi="Times New Roman" w:cs="Times New Roman"/>
          <w:sz w:val="22"/>
          <w:lang w:val="en-US"/>
        </w:rPr>
        <w:t>s</w:t>
      </w:r>
      <w:r w:rsidRPr="00536666">
        <w:rPr>
          <w:rFonts w:ascii="Times New Roman" w:hAnsi="Times New Roman" w:cs="Times New Roman"/>
          <w:sz w:val="22"/>
          <w:lang w:val="en-US"/>
        </w:rPr>
        <w:t xml:space="preserve"> only different size classes of </w:t>
      </w:r>
      <w:r w:rsidRPr="00536666">
        <w:rPr>
          <w:rFonts w:ascii="Times New Roman" w:hAnsi="Times New Roman" w:cs="Times New Roman"/>
          <w:i/>
          <w:iCs/>
          <w:sz w:val="22"/>
          <w:lang w:val="en-US"/>
        </w:rPr>
        <w:t>Daphnia</w:t>
      </w:r>
      <w:r w:rsidRPr="00536666">
        <w:rPr>
          <w:rFonts w:ascii="Times New Roman" w:hAnsi="Times New Roman" w:cs="Times New Roman"/>
          <w:sz w:val="22"/>
          <w:lang w:val="en-US"/>
        </w:rPr>
        <w:t xml:space="preserve"> zooplankton as prey, allowing </w:t>
      </w:r>
      <w:commentRangeStart w:id="202"/>
      <w:r w:rsidRPr="00536666">
        <w:rPr>
          <w:rFonts w:ascii="Times New Roman" w:hAnsi="Times New Roman" w:cs="Times New Roman"/>
          <w:sz w:val="22"/>
          <w:lang w:val="en-US"/>
        </w:rPr>
        <w:t xml:space="preserve">variation in handling time </w:t>
      </w:r>
      <w:commentRangeEnd w:id="202"/>
      <w:r w:rsidRPr="00536666">
        <w:rPr>
          <w:rFonts w:ascii="Times New Roman" w:hAnsi="Times New Roman" w:cs="Times New Roman"/>
          <w:sz w:val="22"/>
          <w:lang w:val="en-US"/>
        </w:rPr>
        <w:commentReference w:id="202"/>
      </w:r>
      <w:r w:rsidRPr="00536666">
        <w:rPr>
          <w:rFonts w:ascii="Times New Roman" w:hAnsi="Times New Roman" w:cs="Times New Roman"/>
          <w:sz w:val="22"/>
          <w:lang w:val="en-US"/>
        </w:rPr>
        <w:t xml:space="preserve">to be ignored. In the model, search time varies among prey items because </w:t>
      </w:r>
      <w:r w:rsidR="005A70DF">
        <w:rPr>
          <w:rFonts w:ascii="Times New Roman" w:hAnsi="Times New Roman" w:cs="Times New Roman"/>
          <w:sz w:val="22"/>
          <w:lang w:val="en-US"/>
        </w:rPr>
        <w:t>prey</w:t>
      </w:r>
      <w:r w:rsidRPr="00536666">
        <w:rPr>
          <w:rFonts w:ascii="Times New Roman" w:hAnsi="Times New Roman" w:cs="Times New Roman"/>
          <w:sz w:val="22"/>
          <w:lang w:val="en-US"/>
        </w:rPr>
        <w:t xml:space="preserve"> size is linked to the distance from which </w:t>
      </w:r>
      <w:r w:rsidR="005A70DF">
        <w:rPr>
          <w:rFonts w:ascii="Times New Roman" w:hAnsi="Times New Roman" w:cs="Times New Roman"/>
          <w:sz w:val="22"/>
          <w:lang w:val="en-US"/>
        </w:rPr>
        <w:t>it is</w:t>
      </w:r>
      <w:r w:rsidRPr="00536666">
        <w:rPr>
          <w:rFonts w:ascii="Times New Roman" w:hAnsi="Times New Roman" w:cs="Times New Roman"/>
          <w:sz w:val="22"/>
          <w:lang w:val="en-US"/>
        </w:rPr>
        <w:t xml:space="preserve"> visible. When search times overall are long – because of low prey density, poor visual conditions in the water, or low fish activity, for instance – then broader diets are favored. Interestingly, all three of these contributors to long search times might occur in high-DOC lakes, because prey densities </w:t>
      </w:r>
      <w:r w:rsidR="007A70B1" w:rsidRPr="00536666">
        <w:rPr>
          <w:rFonts w:ascii="Times New Roman" w:hAnsi="Times New Roman" w:cs="Times New Roman"/>
          <w:sz w:val="22"/>
          <w:lang w:val="en-US"/>
        </w:rPr>
        <w:t>might</w:t>
      </w:r>
      <w:r w:rsidRPr="00536666">
        <w:rPr>
          <w:rFonts w:ascii="Times New Roman" w:hAnsi="Times New Roman" w:cs="Times New Roman"/>
          <w:sz w:val="22"/>
          <w:lang w:val="en-US"/>
        </w:rPr>
        <w:t xml:space="preserve"> be low and high DOC reduces light availability and mean water column temperature </w: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 </w:instrText>
      </w:r>
      <w:r w:rsidR="003068C9">
        <w:rPr>
          <w:rFonts w:ascii="Times New Roman" w:hAnsi="Times New Roman" w:cs="Times New Roman"/>
          <w:sz w:val="22"/>
          <w:lang w:val="en-US"/>
        </w:rPr>
        <w:fldChar w:fldCharType="begin">
          <w:fldData xml:space="preserve">PEVuZE5vdGU+PENpdGU+PEF1dGhvcj5DcmFpZzwvQXV0aG9yPjxZZWFyPjIwMTU8L1llYXI+PFJl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</w:fldData>
        </w:fldChar>
      </w:r>
      <w:r w:rsidR="003068C9">
        <w:rPr>
          <w:rFonts w:ascii="Times New Roman" w:hAnsi="Times New Roman" w:cs="Times New Roman"/>
          <w:sz w:val="22"/>
          <w:lang w:val="en-US"/>
        </w:rPr>
        <w:instrText xml:space="preserve"> ADDIN EN.CITE.DATA </w:instrText>
      </w:r>
      <w:r w:rsidR="003068C9">
        <w:rPr>
          <w:rFonts w:ascii="Times New Roman" w:hAnsi="Times New Roman" w:cs="Times New Roman"/>
          <w:sz w:val="22"/>
          <w:lang w:val="en-US"/>
        </w:rPr>
      </w:r>
      <w:r w:rsidR="003068C9">
        <w:rPr>
          <w:rFonts w:ascii="Times New Roman" w:hAnsi="Times New Roman" w:cs="Times New Roman"/>
          <w:sz w:val="22"/>
          <w:lang w:val="en-US"/>
        </w:rPr>
        <w:fldChar w:fldCharType="end"/>
      </w:r>
      <w:r w:rsidR="003068C9">
        <w:rPr>
          <w:rFonts w:ascii="Times New Roman" w:hAnsi="Times New Roman" w:cs="Times New Roman"/>
          <w:sz w:val="22"/>
          <w:lang w:val="en-US"/>
        </w:rPr>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(Kelly et al. 2014, Craig et al. 2015, Solomon et al. 2015)</w:t>
      </w:r>
      <w:r w:rsidR="003068C9">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Two features of our results provide at least some support for the idea that we see generalists at high DOC. First, the mix of traits that observe in high DOC lakes does not match either of the classic limnetic or littoral morphotypes, but instead seems like a mixture of the two (Table 3). Second, the </w:t>
      </w:r>
      <w:r w:rsidR="008E55D7">
        <w:rPr>
          <w:rFonts w:ascii="Times New Roman" w:hAnsi="Times New Roman" w:cs="Times New Roman"/>
          <w:sz w:val="22"/>
          <w:lang w:val="en-US"/>
        </w:rPr>
        <w:t>body shapes</w:t>
      </w:r>
      <w:r w:rsidRPr="00536666">
        <w:rPr>
          <w:rFonts w:ascii="Times New Roman" w:hAnsi="Times New Roman" w:cs="Times New Roman"/>
          <w:sz w:val="22"/>
          <w:lang w:val="en-US"/>
        </w:rPr>
        <w:t xml:space="preserve"> of fish from high DOC lakes tended to be fairly similar, whereas there was more divergence in morphometry among low-DOC lakes (Fig. 2). Limited pilot data on Bluegill diets in two of our study lakes (n=</w:t>
      </w:r>
      <w:r w:rsidR="00B9620F" w:rsidRPr="00536666">
        <w:rPr>
          <w:rFonts w:ascii="Times New Roman" w:hAnsi="Times New Roman" w:cs="Times New Roman"/>
          <w:sz w:val="22"/>
          <w:lang w:val="en-US"/>
        </w:rPr>
        <w:t>28 to 91</w:t>
      </w:r>
      <w:r w:rsidRPr="00536666">
        <w:rPr>
          <w:rFonts w:ascii="Times New Roman" w:hAnsi="Times New Roman" w:cs="Times New Roman"/>
          <w:sz w:val="22"/>
          <w:lang w:val="en-US"/>
        </w:rPr>
        <w:t xml:space="preserve"> fish per lake, mean total length </w:t>
      </w:r>
      <w:r w:rsidR="00B9620F" w:rsidRPr="00536666">
        <w:rPr>
          <w:rFonts w:ascii="Times New Roman" w:hAnsi="Times New Roman" w:cs="Times New Roman"/>
          <w:sz w:val="22"/>
          <w:lang w:val="en-US"/>
        </w:rPr>
        <w:t>~ 75</w:t>
      </w:r>
      <w:r w:rsidRPr="00536666">
        <w:rPr>
          <w:rFonts w:ascii="Times New Roman" w:hAnsi="Times New Roman" w:cs="Times New Roman"/>
          <w:sz w:val="22"/>
          <w:lang w:val="en-US"/>
        </w:rPr>
        <w:t xml:space="preserve"> mm) also provide some support for this idea: in Crampton Lake (</w:t>
      </w:r>
      <w:r w:rsidR="002945FA" w:rsidRPr="00536666">
        <w:rPr>
          <w:rFonts w:ascii="Times New Roman" w:hAnsi="Times New Roman" w:cs="Times New Roman"/>
          <w:sz w:val="22"/>
          <w:lang w:val="en-US"/>
        </w:rPr>
        <w:t>5.0</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were benthic specialists, consuming 69% benthic prey and 11% pelagic prey by mass, whereas in Hummingbird Lake (</w:t>
      </w:r>
      <w:r w:rsidR="002945FA" w:rsidRPr="00536666">
        <w:rPr>
          <w:rFonts w:ascii="Times New Roman" w:hAnsi="Times New Roman" w:cs="Times New Roman"/>
          <w:sz w:val="22"/>
          <w:lang w:val="en-US"/>
        </w:rPr>
        <w:t>24.5</w:t>
      </w:r>
      <w:r w:rsidRPr="00536666">
        <w:rPr>
          <w:rFonts w:ascii="Times New Roman" w:hAnsi="Times New Roman" w:cs="Times New Roman"/>
          <w:sz w:val="22"/>
          <w:lang w:val="en-US"/>
        </w:rPr>
        <w:t xml:space="preserve"> mg DOC L</w:t>
      </w:r>
      <w:r w:rsidRPr="00536666">
        <w:rPr>
          <w:rFonts w:ascii="Times New Roman" w:hAnsi="Times New Roman" w:cs="Times New Roman"/>
          <w:sz w:val="22"/>
          <w:vertAlign w:val="superscript"/>
          <w:lang w:val="en-US"/>
        </w:rPr>
        <w:t>-1</w:t>
      </w:r>
      <w:r w:rsidRPr="00536666">
        <w:rPr>
          <w:rFonts w:ascii="Times New Roman" w:hAnsi="Times New Roman" w:cs="Times New Roman"/>
          <w:sz w:val="22"/>
          <w:lang w:val="en-US"/>
        </w:rPr>
        <w:t>) fish consumed 45% benthic and 50% pelagic prey.</w:t>
      </w:r>
      <w:r w:rsidR="00DF0CEF">
        <w:rPr>
          <w:rFonts w:ascii="Times New Roman" w:hAnsi="Times New Roman" w:cs="Times New Roman"/>
          <w:sz w:val="22"/>
          <w:lang w:val="en-US"/>
        </w:rPr>
        <w:t xml:space="preserve"> </w:t>
      </w:r>
      <w:r w:rsidR="00A4553A">
        <w:rPr>
          <w:rFonts w:ascii="Times New Roman" w:hAnsi="Times New Roman" w:cs="Times New Roman"/>
          <w:sz w:val="22"/>
          <w:lang w:val="en-US"/>
        </w:rPr>
        <w:t xml:space="preserve">This contrasts with </w:t>
      </w:r>
      <w:r w:rsidR="001471D0">
        <w:rPr>
          <w:rFonts w:ascii="Times New Roman" w:hAnsi="Times New Roman" w:cs="Times New Roman"/>
          <w:sz w:val="22"/>
          <w:lang w:val="en-US"/>
        </w:rPr>
        <w:t xml:space="preserve">results from stable isotope analyses of Eurasian perch, which showed </w:t>
      </w:r>
      <w:r w:rsidR="002C5466">
        <w:rPr>
          <w:rFonts w:ascii="Times New Roman" w:hAnsi="Times New Roman" w:cs="Times New Roman"/>
          <w:sz w:val="22"/>
          <w:lang w:val="en-US"/>
        </w:rPr>
        <w:t>nearly equal benthic and pelagic reliance at low DOC but predominantly pelagic reliance at high DOC</w:t>
      </w:r>
      <w:r w:rsidR="00BA29FE">
        <w:rPr>
          <w:rFonts w:ascii="Times New Roman" w:hAnsi="Times New Roman" w:cs="Times New Roman"/>
          <w:sz w:val="22"/>
          <w:lang w:val="en-US"/>
        </w:rPr>
        <w:t xml:space="preserve"> </w:t>
      </w:r>
      <w:r w:rsidR="00140801">
        <w:rPr>
          <w:rFonts w:ascii="Times New Roman" w:hAnsi="Times New Roman" w:cs="Times New Roman"/>
          <w:sz w:val="22"/>
          <w:lang w:val="en-US"/>
        </w:rPr>
        <w:fldChar w:fldCharType="begin"/>
      </w:r>
      <w:r w:rsidR="00140801">
        <w:rPr>
          <w:rFonts w:ascii="Times New Roman" w:hAnsi="Times New Roman" w:cs="Times New Roman"/>
          <w:sz w:val="22"/>
          <w:lang w:val="en-US"/>
        </w:rPr>
        <w:instrText xml:space="preserve"> ADDIN EN.CITE &lt;EndNote&gt;&lt;Cite&gt;&lt;Author&gt;Bartels&lt;/Author&gt;&lt;Year&gt;2016&lt;/Year&gt;&lt;RecNum&gt;2179&lt;/RecNum&gt;&lt;DisplayText&gt;(Bartels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sidR="00140801">
        <w:rPr>
          <w:rFonts w:ascii="Times New Roman" w:hAnsi="Times New Roman" w:cs="Times New Roman"/>
          <w:sz w:val="22"/>
          <w:lang w:val="en-US"/>
        </w:rPr>
        <w:fldChar w:fldCharType="separate"/>
      </w:r>
      <w:r w:rsidR="00140801">
        <w:rPr>
          <w:rFonts w:ascii="Times New Roman" w:hAnsi="Times New Roman" w:cs="Times New Roman"/>
          <w:noProof/>
          <w:sz w:val="22"/>
          <w:lang w:val="en-US"/>
        </w:rPr>
        <w:t>(Bartels et al. 2016)</w:t>
      </w:r>
      <w:r w:rsidR="00140801">
        <w:rPr>
          <w:rFonts w:ascii="Times New Roman" w:hAnsi="Times New Roman" w:cs="Times New Roman"/>
          <w:sz w:val="22"/>
          <w:lang w:val="en-US"/>
        </w:rPr>
        <w:fldChar w:fldCharType="end"/>
      </w:r>
      <w:r w:rsidR="002C5466">
        <w:rPr>
          <w:rFonts w:ascii="Times New Roman" w:hAnsi="Times New Roman" w:cs="Times New Roman"/>
          <w:sz w:val="22"/>
          <w:lang w:val="en-US"/>
        </w:rPr>
        <w:t>.</w:t>
      </w:r>
    </w:p>
    <w:p w14:paraId="75CBB8DB" w14:textId="68BE456C" w:rsidR="004D6C03" w:rsidRPr="00536666" w:rsidRDefault="004D6C03" w:rsidP="00FD232F">
      <w:pPr>
        <w:spacing w:after="0" w:line="480" w:lineRule="auto"/>
        <w:ind w:firstLine="720"/>
        <w:rPr>
          <w:rFonts w:ascii="Times New Roman" w:hAnsi="Times New Roman" w:cs="Times New Roman"/>
          <w:sz w:val="22"/>
          <w:lang w:val="en-US"/>
        </w:rPr>
      </w:pPr>
      <w:r w:rsidRPr="00536666">
        <w:rPr>
          <w:rFonts w:ascii="Times New Roman" w:hAnsi="Times New Roman" w:cs="Times New Roman"/>
          <w:sz w:val="22"/>
          <w:lang w:val="en-US"/>
        </w:rPr>
        <w:t>A second, distinct explanation for</w:t>
      </w:r>
      <w:r w:rsidR="00FD2121">
        <w:rPr>
          <w:rFonts w:ascii="Times New Roman" w:hAnsi="Times New Roman" w:cs="Times New Roman"/>
          <w:sz w:val="22"/>
          <w:lang w:val="en-US"/>
        </w:rPr>
        <w:t xml:space="preserve"> the surprising </w:t>
      </w:r>
      <w:r w:rsidR="00FD2121" w:rsidRPr="00536666">
        <w:rPr>
          <w:rFonts w:ascii="Times New Roman" w:hAnsi="Times New Roman" w:cs="Times New Roman"/>
          <w:sz w:val="22"/>
          <w:lang w:val="en-US"/>
        </w:rPr>
        <w:t xml:space="preserve">mix </w:t>
      </w:r>
      <w:r w:rsidR="0083622A">
        <w:rPr>
          <w:rFonts w:ascii="Times New Roman" w:hAnsi="Times New Roman" w:cs="Times New Roman"/>
          <w:sz w:val="22"/>
          <w:lang w:val="en-US"/>
        </w:rPr>
        <w:t xml:space="preserve">that we observed </w:t>
      </w:r>
      <w:r w:rsidR="00FD2121" w:rsidRPr="00536666">
        <w:rPr>
          <w:rFonts w:ascii="Times New Roman" w:hAnsi="Times New Roman" w:cs="Times New Roman"/>
          <w:sz w:val="22"/>
          <w:lang w:val="en-US"/>
        </w:rPr>
        <w:t xml:space="preserve">of expected, unexpected, and null relationships </w:t>
      </w:r>
      <w:r w:rsidR="00FD2121">
        <w:rPr>
          <w:rFonts w:ascii="Times New Roman" w:hAnsi="Times New Roman" w:cs="Times New Roman"/>
          <w:sz w:val="22"/>
          <w:lang w:val="en-US"/>
        </w:rPr>
        <w:t>with</w:t>
      </w:r>
      <w:r w:rsidR="00FD2121" w:rsidRPr="00536666">
        <w:rPr>
          <w:rFonts w:ascii="Times New Roman" w:hAnsi="Times New Roman" w:cs="Times New Roman"/>
          <w:sz w:val="22"/>
          <w:lang w:val="en-US"/>
        </w:rPr>
        <w:t xml:space="preserve"> DOC </w:t>
      </w:r>
      <w:r w:rsidRPr="00536666">
        <w:rPr>
          <w:rFonts w:ascii="Times New Roman" w:hAnsi="Times New Roman" w:cs="Times New Roman"/>
          <w:sz w:val="22"/>
          <w:lang w:val="en-US"/>
        </w:rPr>
        <w:t>is that while the availability of benthic and pelagic prey does change with DOC in the way we had assumed, the link between benthic or pelagic foraging behavior and fish morphometry is not as strong or consistent as we had assumed, at least at an intra-species level. Certainly</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there are iconic examples of littoral and limnetic morphotypes of several fish species </w:t>
      </w:r>
      <w:commentRangeStart w:id="203"/>
      <w:r w:rsidRPr="00536666">
        <w:rPr>
          <w:rFonts w:ascii="Times New Roman" w:hAnsi="Times New Roman" w:cs="Times New Roman"/>
          <w:sz w:val="22"/>
          <w:lang w:val="en-US"/>
        </w:rPr>
        <w:t>(cites)</w:t>
      </w:r>
      <w:commentRangeEnd w:id="203"/>
      <w:r w:rsidR="00B80ED5">
        <w:rPr>
          <w:rStyle w:val="CommentReference"/>
          <w:rFonts w:asciiTheme="minorHAnsi" w:hAnsiTheme="minorHAnsi"/>
        </w:rPr>
        <w:commentReference w:id="203"/>
      </w:r>
      <w:r w:rsidRPr="00536666">
        <w:rPr>
          <w:rFonts w:ascii="Times New Roman" w:hAnsi="Times New Roman" w:cs="Times New Roman"/>
          <w:sz w:val="22"/>
          <w:lang w:val="en-US"/>
        </w:rPr>
        <w:t>. On the other hand</w:t>
      </w:r>
      <w:r w:rsidR="007A70B1" w:rsidRPr="00536666">
        <w:rPr>
          <w:rFonts w:ascii="Times New Roman" w:hAnsi="Times New Roman" w:cs="Times New Roman"/>
          <w:sz w:val="22"/>
          <w:lang w:val="en-US"/>
        </w:rPr>
        <w:t>,</w:t>
      </w:r>
      <w:r w:rsidRPr="00536666">
        <w:rPr>
          <w:rFonts w:ascii="Times New Roman" w:hAnsi="Times New Roman" w:cs="Times New Roman"/>
          <w:sz w:val="22"/>
          <w:lang w:val="en-US"/>
        </w:rPr>
        <w:t xml:space="preserve"> exceptions </w:t>
      </w:r>
      <w:r w:rsidR="007A70B1" w:rsidRPr="00536666">
        <w:rPr>
          <w:rFonts w:ascii="Times New Roman" w:hAnsi="Times New Roman" w:cs="Times New Roman"/>
          <w:sz w:val="22"/>
          <w:lang w:val="en-US"/>
        </w:rPr>
        <w:t xml:space="preserve">exist to </w:t>
      </w:r>
      <w:r w:rsidRPr="00536666">
        <w:rPr>
          <w:rFonts w:ascii="Times New Roman" w:hAnsi="Times New Roman" w:cs="Times New Roman"/>
          <w:sz w:val="22"/>
          <w:lang w:val="en-US"/>
        </w:rPr>
        <w:t xml:space="preserve">the expected patterns (Table 3). </w:t>
      </w:r>
      <w:r w:rsidR="00921E50">
        <w:rPr>
          <w:rFonts w:ascii="Times New Roman" w:hAnsi="Times New Roman" w:cs="Times New Roman"/>
          <w:sz w:val="22"/>
          <w:lang w:val="en-US"/>
        </w:rPr>
        <w:t>Some</w:t>
      </w:r>
      <w:r w:rsidRPr="00536666">
        <w:rPr>
          <w:rFonts w:ascii="Times New Roman" w:hAnsi="Times New Roman" w:cs="Times New Roman"/>
          <w:sz w:val="22"/>
          <w:lang w:val="en-US"/>
        </w:rPr>
        <w:t xml:space="preserve"> studies with </w:t>
      </w:r>
      <w:r w:rsidRPr="00536666">
        <w:rPr>
          <w:rFonts w:ascii="Times New Roman" w:hAnsi="Times New Roman" w:cs="Times New Roman"/>
          <w:i/>
          <w:iCs/>
          <w:sz w:val="22"/>
          <w:lang w:val="en-US"/>
        </w:rPr>
        <w:t>Lepomis</w:t>
      </w:r>
      <w:r w:rsidRPr="00536666">
        <w:rPr>
          <w:rFonts w:ascii="Times New Roman" w:hAnsi="Times New Roman" w:cs="Times New Roman"/>
          <w:sz w:val="22"/>
          <w:lang w:val="en-US"/>
        </w:rPr>
        <w:t xml:space="preserve"> sunfish</w:t>
      </w:r>
      <w:r w:rsidR="00921E50">
        <w:rPr>
          <w:rFonts w:ascii="Times New Roman" w:hAnsi="Times New Roman" w:cs="Times New Roman"/>
          <w:sz w:val="22"/>
          <w:lang w:val="en-US"/>
        </w:rPr>
        <w:t>es</w:t>
      </w:r>
      <w:r w:rsidRPr="00536666">
        <w:rPr>
          <w:rFonts w:ascii="Times New Roman" w:hAnsi="Times New Roman" w:cs="Times New Roman"/>
          <w:sz w:val="22"/>
          <w:lang w:val="en-US"/>
        </w:rPr>
        <w:t xml:space="preserve"> (Bluegill or Pumpkinseed) provide evidence both for and against a relationship, and in some cases for relationships in opposite directions. For instance, a study of Bluegill in a single lake observed that fish collected from </w:t>
      </w:r>
      <w:r w:rsidRPr="00536666">
        <w:rPr>
          <w:rFonts w:ascii="Times New Roman" w:hAnsi="Times New Roman" w:cs="Times New Roman"/>
          <w:sz w:val="22"/>
          <w:lang w:val="en-US"/>
        </w:rPr>
        <w:lastRenderedPageBreak/>
        <w:t>deep water had shorter pectoral fins than those collected from shallow vegetated habitats, while a study of Pumpkinseed collected from similar habitats in another lake observed the opposite pattern</w:t>
      </w:r>
      <w:r w:rsidR="007F6756">
        <w:rPr>
          <w:rFonts w:ascii="Times New Roman" w:hAnsi="Times New Roman" w:cs="Times New Roman"/>
          <w:sz w:val="22"/>
          <w:lang w:val="en-US"/>
        </w:rPr>
        <w:t xml:space="preserve"> </w: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 </w:instrText>
      </w:r>
      <w:r w:rsidR="007F6756">
        <w:rPr>
          <w:rFonts w:ascii="Times New Roman" w:hAnsi="Times New Roman" w:cs="Times New Roman"/>
          <w:sz w:val="22"/>
          <w:lang w:val="en-US"/>
        </w:rPr>
        <w:fldChar w:fldCharType="begin">
          <w:fldData xml:space="preserve">PEVuZE5vdGU+PENpdGU+PEF1dGhvcj5FaGxpbmdlcjwvQXV0aG9yPjxZZWFyPjE5ODg8L1llYXI+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VW5pdGVkIFN0YXRlcyBvZiBBbWVyaWNhPC9mdWxsLXRpdGxlPjwvcGVyaW9kaWNhbD48cGFnZXM+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==
</w:fldData>
        </w:fldChar>
      </w:r>
      <w:r w:rsidR="007F6756">
        <w:rPr>
          <w:rFonts w:ascii="Times New Roman" w:hAnsi="Times New Roman" w:cs="Times New Roman"/>
          <w:sz w:val="22"/>
          <w:lang w:val="en-US"/>
        </w:rPr>
        <w:instrText xml:space="preserve"> ADDIN EN.CITE.DATA </w:instrText>
      </w:r>
      <w:r w:rsidR="007F6756">
        <w:rPr>
          <w:rFonts w:ascii="Times New Roman" w:hAnsi="Times New Roman" w:cs="Times New Roman"/>
          <w:sz w:val="22"/>
          <w:lang w:val="en-US"/>
        </w:rPr>
      </w:r>
      <w:r w:rsidR="007F6756">
        <w:rPr>
          <w:rFonts w:ascii="Times New Roman" w:hAnsi="Times New Roman" w:cs="Times New Roman"/>
          <w:sz w:val="22"/>
          <w:lang w:val="en-US"/>
        </w:rPr>
        <w:fldChar w:fldCharType="end"/>
      </w:r>
      <w:r w:rsidR="007F6756">
        <w:rPr>
          <w:rFonts w:ascii="Times New Roman" w:hAnsi="Times New Roman" w:cs="Times New Roman"/>
          <w:sz w:val="22"/>
          <w:lang w:val="en-US"/>
        </w:rPr>
      </w:r>
      <w:r w:rsidR="007F6756">
        <w:rPr>
          <w:rFonts w:ascii="Times New Roman" w:hAnsi="Times New Roman" w:cs="Times New Roman"/>
          <w:sz w:val="22"/>
          <w:lang w:val="en-US"/>
        </w:rPr>
        <w:fldChar w:fldCharType="separate"/>
      </w:r>
      <w:r w:rsidR="007F6756">
        <w:rPr>
          <w:rFonts w:ascii="Times New Roman" w:hAnsi="Times New Roman" w:cs="Times New Roman"/>
          <w:noProof/>
          <w:sz w:val="22"/>
          <w:lang w:val="en-US"/>
        </w:rPr>
        <w:t>(Ehlinger and Wilson 1988, Robinson et al. 1993)</w:t>
      </w:r>
      <w:r w:rsidR="007F6756">
        <w:rPr>
          <w:rFonts w:ascii="Times New Roman" w:hAnsi="Times New Roman" w:cs="Times New Roman"/>
          <w:sz w:val="22"/>
          <w:lang w:val="en-US"/>
        </w:rPr>
        <w:fldChar w:fldCharType="end"/>
      </w:r>
      <w:r w:rsidRPr="00536666">
        <w:rPr>
          <w:rFonts w:ascii="Times New Roman" w:hAnsi="Times New Roman" w:cs="Times New Roman"/>
          <w:sz w:val="22"/>
          <w:lang w:val="en-US"/>
        </w:rPr>
        <w:t xml:space="preserve">. </w:t>
      </w:r>
    </w:p>
    <w:p w14:paraId="237FAF4F" w14:textId="7DEF93AC" w:rsidR="004D6C03" w:rsidRDefault="004D6C03" w:rsidP="00FD232F">
      <w:pPr>
        <w:spacing w:after="0" w:line="480" w:lineRule="auto"/>
        <w:rPr>
          <w:rFonts w:ascii="Times New Roman" w:hAnsi="Times New Roman" w:cs="Times New Roman"/>
          <w:sz w:val="22"/>
          <w:lang w:val="en-US"/>
        </w:rPr>
      </w:pPr>
    </w:p>
    <w:p w14:paraId="6B0121FF" w14:textId="13DCEACF" w:rsidR="008139FB" w:rsidRPr="008139FB" w:rsidRDefault="00047F42" w:rsidP="00FD232F">
      <w:pPr>
        <w:spacing w:after="0" w:line="480" w:lineRule="auto"/>
        <w:rPr>
          <w:rFonts w:ascii="Times New Roman" w:hAnsi="Times New Roman" w:cs="Times New Roman"/>
          <w:i/>
          <w:iCs/>
          <w:sz w:val="22"/>
          <w:lang w:val="en-US"/>
        </w:rPr>
      </w:pPr>
      <w:r>
        <w:rPr>
          <w:rFonts w:ascii="Times New Roman" w:hAnsi="Times New Roman" w:cs="Times New Roman"/>
          <w:i/>
          <w:iCs/>
          <w:sz w:val="22"/>
          <w:lang w:val="en-US"/>
        </w:rPr>
        <w:t>Bluegill</w:t>
      </w:r>
      <w:r w:rsidR="00C23C6A" w:rsidRPr="00C23C6A">
        <w:rPr>
          <w:rFonts w:ascii="Times New Roman" w:hAnsi="Times New Roman" w:cs="Times New Roman"/>
          <w:i/>
          <w:iCs/>
          <w:sz w:val="22"/>
          <w:lang w:val="en-US"/>
        </w:rPr>
        <w:t xml:space="preserve"> </w:t>
      </w:r>
      <w:commentRangeStart w:id="204"/>
      <w:commentRangeStart w:id="205"/>
      <w:proofErr w:type="spellStart"/>
      <w:r w:rsidR="00C23C6A">
        <w:rPr>
          <w:rFonts w:ascii="Times New Roman" w:hAnsi="Times New Roman" w:cs="Times New Roman"/>
          <w:i/>
          <w:iCs/>
          <w:sz w:val="22"/>
          <w:lang w:val="en-US"/>
        </w:rPr>
        <w:t>phylogeography</w:t>
      </w:r>
      <w:commentRangeEnd w:id="204"/>
      <w:proofErr w:type="spellEnd"/>
      <w:r w:rsidR="00FF43DB">
        <w:rPr>
          <w:rStyle w:val="CommentReference"/>
          <w:rFonts w:asciiTheme="minorHAnsi" w:hAnsiTheme="minorHAnsi"/>
        </w:rPr>
        <w:commentReference w:id="204"/>
      </w:r>
      <w:commentRangeEnd w:id="205"/>
      <w:r w:rsidR="007A7E9D">
        <w:rPr>
          <w:rStyle w:val="CommentReference"/>
          <w:rFonts w:asciiTheme="minorHAnsi" w:hAnsiTheme="minorHAnsi"/>
        </w:rPr>
        <w:commentReference w:id="205"/>
      </w:r>
    </w:p>
    <w:p w14:paraId="29736756" w14:textId="69EDD414" w:rsidR="006C63D9" w:rsidRDefault="00EB5A37" w:rsidP="00047F42">
      <w:pPr>
        <w:spacing w:after="0" w:line="480" w:lineRule="auto"/>
        <w:ind w:firstLine="720"/>
        <w:rPr>
          <w:rFonts w:ascii="Times New Roman" w:hAnsi="Times New Roman" w:cs="Times New Roman"/>
          <w:sz w:val="22"/>
          <w:lang w:val="en-US"/>
        </w:rPr>
      </w:pPr>
      <w:commentRangeStart w:id="206"/>
      <w:r>
        <w:rPr>
          <w:rFonts w:ascii="Times New Roman" w:hAnsi="Times New Roman" w:cs="Times New Roman"/>
          <w:sz w:val="22"/>
          <w:lang w:val="en-US"/>
        </w:rPr>
        <w:t xml:space="preserve">Our </w:t>
      </w:r>
      <w:commentRangeEnd w:id="206"/>
      <w:r w:rsidR="000231A6">
        <w:rPr>
          <w:rStyle w:val="CommentReference"/>
          <w:rFonts w:asciiTheme="minorHAnsi" w:hAnsiTheme="minorHAnsi"/>
        </w:rPr>
        <w:commentReference w:id="206"/>
      </w:r>
      <w:r>
        <w:rPr>
          <w:rFonts w:ascii="Times New Roman" w:hAnsi="Times New Roman" w:cs="Times New Roman"/>
          <w:sz w:val="22"/>
          <w:lang w:val="en-US"/>
        </w:rPr>
        <w:t xml:space="preserve">observation </w:t>
      </w:r>
      <w:r w:rsidR="009B524A">
        <w:rPr>
          <w:rFonts w:ascii="Times New Roman" w:hAnsi="Times New Roman" w:cs="Times New Roman"/>
          <w:sz w:val="22"/>
          <w:lang w:val="en-US"/>
        </w:rPr>
        <w:t xml:space="preserve">that </w:t>
      </w:r>
      <w:r w:rsidR="00990613">
        <w:rPr>
          <w:rFonts w:ascii="Times New Roman" w:hAnsi="Times New Roman" w:cs="Times New Roman"/>
          <w:sz w:val="22"/>
          <w:lang w:val="en-US"/>
        </w:rPr>
        <w:t>Bluegill</w:t>
      </w:r>
      <w:r w:rsidR="00A37586">
        <w:rPr>
          <w:rFonts w:ascii="Times New Roman" w:hAnsi="Times New Roman" w:cs="Times New Roman"/>
          <w:sz w:val="22"/>
          <w:lang w:val="en-US"/>
        </w:rPr>
        <w:t xml:space="preserve"> </w:t>
      </w:r>
      <w:r w:rsidR="009B524A">
        <w:rPr>
          <w:rFonts w:ascii="Times New Roman" w:hAnsi="Times New Roman" w:cs="Times New Roman"/>
          <w:sz w:val="22"/>
          <w:lang w:val="en-US"/>
        </w:rPr>
        <w:t xml:space="preserve">from </w:t>
      </w:r>
      <w:r w:rsidR="001A239C">
        <w:rPr>
          <w:rFonts w:ascii="Times New Roman" w:hAnsi="Times New Roman" w:cs="Times New Roman"/>
          <w:sz w:val="22"/>
          <w:lang w:val="en-US"/>
        </w:rPr>
        <w:t>the Great Lakes and Mississippi River basin</w:t>
      </w:r>
      <w:r w:rsidR="00A37586">
        <w:rPr>
          <w:rFonts w:ascii="Times New Roman" w:hAnsi="Times New Roman" w:cs="Times New Roman"/>
          <w:sz w:val="22"/>
          <w:lang w:val="en-US"/>
        </w:rPr>
        <w:t>s</w:t>
      </w:r>
      <w:r w:rsidR="001A239C">
        <w:rPr>
          <w:rFonts w:ascii="Times New Roman" w:hAnsi="Times New Roman" w:cs="Times New Roman"/>
          <w:sz w:val="22"/>
          <w:lang w:val="en-US"/>
        </w:rPr>
        <w:t xml:space="preserve"> </w:t>
      </w:r>
      <w:r w:rsidR="009B524A">
        <w:rPr>
          <w:rFonts w:ascii="Times New Roman" w:hAnsi="Times New Roman" w:cs="Times New Roman"/>
          <w:sz w:val="22"/>
          <w:lang w:val="en-US"/>
        </w:rPr>
        <w:t xml:space="preserve">were morphologically </w:t>
      </w:r>
      <w:r w:rsidR="00496349">
        <w:rPr>
          <w:rFonts w:ascii="Times New Roman" w:hAnsi="Times New Roman" w:cs="Times New Roman"/>
          <w:sz w:val="22"/>
          <w:lang w:val="en-US"/>
        </w:rPr>
        <w:t xml:space="preserve">distinct </w:t>
      </w:r>
      <w:r w:rsidR="004E64E8">
        <w:rPr>
          <w:rFonts w:ascii="Times New Roman" w:hAnsi="Times New Roman" w:cs="Times New Roman"/>
          <w:sz w:val="22"/>
          <w:lang w:val="en-US"/>
        </w:rPr>
        <w:t>provides some interesting</w:t>
      </w:r>
      <w:ins w:id="207"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albeit limited</w:t>
      </w:r>
      <w:ins w:id="208" w:author="Kaija Gahm" w:date="2021-05-12T13:26:00Z">
        <w:r w:rsidR="00A76947">
          <w:rPr>
            <w:rFonts w:ascii="Times New Roman" w:hAnsi="Times New Roman" w:cs="Times New Roman"/>
            <w:sz w:val="22"/>
            <w:lang w:val="en-US"/>
          </w:rPr>
          <w:t>,</w:t>
        </w:r>
      </w:ins>
      <w:r w:rsidR="00C42997">
        <w:rPr>
          <w:rFonts w:ascii="Times New Roman" w:hAnsi="Times New Roman" w:cs="Times New Roman"/>
          <w:sz w:val="22"/>
          <w:lang w:val="en-US"/>
        </w:rPr>
        <w:t xml:space="preserve"> </w:t>
      </w:r>
      <w:r w:rsidR="004E4280">
        <w:rPr>
          <w:rFonts w:ascii="Times New Roman" w:hAnsi="Times New Roman" w:cs="Times New Roman"/>
          <w:sz w:val="22"/>
          <w:lang w:val="en-US"/>
        </w:rPr>
        <w:t xml:space="preserve">new </w:t>
      </w:r>
      <w:r w:rsidR="00C42997">
        <w:rPr>
          <w:rFonts w:ascii="Times New Roman" w:hAnsi="Times New Roman" w:cs="Times New Roman"/>
          <w:sz w:val="22"/>
          <w:lang w:val="en-US"/>
        </w:rPr>
        <w:t xml:space="preserve">insight into their </w:t>
      </w:r>
      <w:proofErr w:type="spellStart"/>
      <w:r w:rsidR="00C42997">
        <w:rPr>
          <w:rFonts w:ascii="Times New Roman" w:hAnsi="Times New Roman" w:cs="Times New Roman"/>
          <w:sz w:val="22"/>
          <w:lang w:val="en-US"/>
        </w:rPr>
        <w:t>phylogeography</w:t>
      </w:r>
      <w:proofErr w:type="spellEnd"/>
      <w:r w:rsidR="00C42997">
        <w:rPr>
          <w:rFonts w:ascii="Times New Roman" w:hAnsi="Times New Roman" w:cs="Times New Roman"/>
          <w:sz w:val="22"/>
          <w:lang w:val="en-US"/>
        </w:rPr>
        <w:t xml:space="preserve">. </w:t>
      </w:r>
      <w:r w:rsidR="002E5C13">
        <w:rPr>
          <w:rFonts w:ascii="Times New Roman" w:hAnsi="Times New Roman" w:cs="Times New Roman"/>
          <w:sz w:val="22"/>
          <w:lang w:val="en-US"/>
        </w:rPr>
        <w:t xml:space="preserve">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CE2EFF">
        <w:rPr>
          <w:rFonts w:ascii="Times New Roman" w:hAnsi="Times New Roman" w:cs="Times New Roman"/>
          <w:sz w:val="22"/>
          <w:lang w:val="en-US"/>
        </w:rPr>
        <w:t xml:space="preserve"> </w:t>
      </w:r>
      <w:r w:rsidR="004E6B75">
        <w:rPr>
          <w:rFonts w:ascii="Times New Roman" w:hAnsi="Times New Roman" w:cs="Times New Roman"/>
          <w:sz w:val="22"/>
          <w:lang w:val="en-US"/>
        </w:rPr>
        <w:t xml:space="preserve">described the </w:t>
      </w:r>
      <w:proofErr w:type="spellStart"/>
      <w:r w:rsidR="004E6B75">
        <w:rPr>
          <w:rFonts w:ascii="Times New Roman" w:hAnsi="Times New Roman" w:cs="Times New Roman"/>
          <w:sz w:val="22"/>
          <w:lang w:val="en-US"/>
        </w:rPr>
        <w:t>phylogeography</w:t>
      </w:r>
      <w:proofErr w:type="spellEnd"/>
      <w:r w:rsidR="004E6B75">
        <w:rPr>
          <w:rFonts w:ascii="Times New Roman" w:hAnsi="Times New Roman" w:cs="Times New Roman"/>
          <w:sz w:val="22"/>
          <w:lang w:val="en-US"/>
        </w:rPr>
        <w:t xml:space="preserve"> of Bluegill </w:t>
      </w:r>
      <w:r w:rsidR="00F22D71">
        <w:rPr>
          <w:rFonts w:ascii="Times New Roman" w:hAnsi="Times New Roman" w:cs="Times New Roman"/>
          <w:sz w:val="22"/>
          <w:lang w:val="en-US"/>
        </w:rPr>
        <w:t xml:space="preserve">using </w:t>
      </w:r>
      <w:r w:rsidR="00875E93">
        <w:rPr>
          <w:rFonts w:ascii="Times New Roman" w:hAnsi="Times New Roman" w:cs="Times New Roman"/>
          <w:sz w:val="22"/>
          <w:lang w:val="en-US"/>
        </w:rPr>
        <w:t xml:space="preserve">mitochondrial ND1 gene sequences from nearly 400 </w:t>
      </w:r>
      <w:r w:rsidR="00F22D71">
        <w:rPr>
          <w:rFonts w:ascii="Times New Roman" w:hAnsi="Times New Roman" w:cs="Times New Roman"/>
          <w:sz w:val="22"/>
          <w:lang w:val="en-US"/>
        </w:rPr>
        <w:t>individuals sample</w:t>
      </w:r>
      <w:r w:rsidR="007F052B">
        <w:rPr>
          <w:rFonts w:ascii="Times New Roman" w:hAnsi="Times New Roman" w:cs="Times New Roman"/>
          <w:sz w:val="22"/>
          <w:lang w:val="en-US"/>
        </w:rPr>
        <w:t xml:space="preserve">d from the Mississippi River, Lake Michigan, and Lake Ontario basins. </w:t>
      </w:r>
      <w:r w:rsidR="008D4DC9">
        <w:rPr>
          <w:rFonts w:ascii="Times New Roman" w:hAnsi="Times New Roman" w:cs="Times New Roman"/>
          <w:sz w:val="22"/>
          <w:lang w:val="en-US"/>
        </w:rPr>
        <w:t>They concluded that</w:t>
      </w:r>
      <w:r w:rsidR="009D58E4">
        <w:rPr>
          <w:rFonts w:ascii="Times New Roman" w:hAnsi="Times New Roman" w:cs="Times New Roman"/>
          <w:sz w:val="22"/>
          <w:lang w:val="en-US"/>
        </w:rPr>
        <w:t xml:space="preserve"> the formerly</w:t>
      </w:r>
      <w:ins w:id="209" w:author="Kaija Gahm" w:date="2021-05-12T13:27:00Z">
        <w:r w:rsidR="00A76947">
          <w:rPr>
            <w:rFonts w:ascii="Times New Roman" w:hAnsi="Times New Roman" w:cs="Times New Roman"/>
            <w:sz w:val="22"/>
            <w:lang w:val="en-US"/>
          </w:rPr>
          <w:t>-</w:t>
        </w:r>
      </w:ins>
      <w:r w:rsidR="009D58E4">
        <w:rPr>
          <w:rFonts w:ascii="Times New Roman" w:hAnsi="Times New Roman" w:cs="Times New Roman"/>
          <w:sz w:val="22"/>
          <w:lang w:val="en-US"/>
        </w:rPr>
        <w:t>glaciated portions of these basins were recolonize</w:t>
      </w:r>
      <w:r w:rsidR="00C34498">
        <w:rPr>
          <w:rFonts w:ascii="Times New Roman" w:hAnsi="Times New Roman" w:cs="Times New Roman"/>
          <w:sz w:val="22"/>
          <w:lang w:val="en-US"/>
        </w:rPr>
        <w:t xml:space="preserve">d, after the end of the Wisconsin </w:t>
      </w:r>
      <w:r w:rsidR="001152E7">
        <w:rPr>
          <w:rFonts w:ascii="Times New Roman" w:hAnsi="Times New Roman" w:cs="Times New Roman"/>
          <w:sz w:val="22"/>
          <w:lang w:val="en-US"/>
        </w:rPr>
        <w:t>glaciation 11,000 years</w:t>
      </w:r>
      <w:del w:id="210" w:author="Chelsea Elizabeth Bishop" w:date="2021-05-23T15:33:00Z">
        <w:r w:rsidR="001152E7" w:rsidDel="0016006D">
          <w:rPr>
            <w:rFonts w:ascii="Times New Roman" w:hAnsi="Times New Roman" w:cs="Times New Roman"/>
            <w:sz w:val="22"/>
            <w:lang w:val="en-US"/>
          </w:rPr>
          <w:delText xml:space="preserve"> </w:delText>
        </w:r>
      </w:del>
      <w:ins w:id="211" w:author="Chelsea Elizabeth Bishop" w:date="2021-05-23T15:33:00Z">
        <w:r w:rsidR="0016006D">
          <w:rPr>
            <w:rFonts w:ascii="Times New Roman" w:hAnsi="Times New Roman" w:cs="Times New Roman"/>
            <w:sz w:val="22"/>
            <w:lang w:val="en-US"/>
          </w:rPr>
          <w:t xml:space="preserve"> ago</w:t>
        </w:r>
      </w:ins>
      <w:commentRangeStart w:id="212"/>
      <w:commentRangeStart w:id="213"/>
      <w:del w:id="214" w:author="Chelsea Elizabeth Bishop" w:date="2021-05-23T15:33:00Z">
        <w:r w:rsidR="001152E7" w:rsidDel="0016006D">
          <w:rPr>
            <w:rFonts w:ascii="Times New Roman" w:hAnsi="Times New Roman" w:cs="Times New Roman"/>
            <w:sz w:val="22"/>
            <w:lang w:val="en-US"/>
          </w:rPr>
          <w:delText>before present</w:delText>
        </w:r>
        <w:commentRangeEnd w:id="212"/>
        <w:r w:rsidR="00A76947" w:rsidDel="0016006D">
          <w:rPr>
            <w:rStyle w:val="CommentReference"/>
            <w:rFonts w:asciiTheme="minorHAnsi" w:hAnsiTheme="minorHAnsi"/>
          </w:rPr>
          <w:commentReference w:id="212"/>
        </w:r>
        <w:commentRangeEnd w:id="213"/>
        <w:r w:rsidR="0016006D" w:rsidDel="0016006D">
          <w:rPr>
            <w:rStyle w:val="CommentReference"/>
            <w:rFonts w:asciiTheme="minorHAnsi" w:hAnsiTheme="minorHAnsi"/>
          </w:rPr>
          <w:commentReference w:id="213"/>
        </w:r>
      </w:del>
      <w:r w:rsidR="001152E7">
        <w:rPr>
          <w:rFonts w:ascii="Times New Roman" w:hAnsi="Times New Roman" w:cs="Times New Roman"/>
          <w:sz w:val="22"/>
          <w:lang w:val="en-US"/>
        </w:rPr>
        <w:t xml:space="preserve">, </w:t>
      </w:r>
      <w:r w:rsidR="009D58E4">
        <w:rPr>
          <w:rFonts w:ascii="Times New Roman" w:hAnsi="Times New Roman" w:cs="Times New Roman"/>
          <w:sz w:val="22"/>
          <w:lang w:val="en-US"/>
        </w:rPr>
        <w:t>by Bluegill from two clades that diverged in the Ouachita-Ozark Highlands around 524,000 years before present</w:t>
      </w:r>
      <w:r w:rsidR="001152E7">
        <w:rPr>
          <w:rFonts w:ascii="Times New Roman" w:hAnsi="Times New Roman" w:cs="Times New Roman"/>
          <w:sz w:val="22"/>
          <w:lang w:val="en-US"/>
        </w:rPr>
        <w:t>.</w:t>
      </w:r>
      <w:r w:rsidR="00AC6CC2">
        <w:rPr>
          <w:rFonts w:ascii="Times New Roman" w:hAnsi="Times New Roman" w:cs="Times New Roman"/>
          <w:sz w:val="22"/>
          <w:lang w:val="en-US"/>
        </w:rPr>
        <w:t xml:space="preserve"> All </w:t>
      </w:r>
      <w:r w:rsidR="00CF3B69">
        <w:rPr>
          <w:rFonts w:ascii="Times New Roman" w:hAnsi="Times New Roman" w:cs="Times New Roman"/>
          <w:sz w:val="22"/>
          <w:lang w:val="en-US"/>
        </w:rPr>
        <w:t xml:space="preserve">149 </w:t>
      </w:r>
      <w:r w:rsidR="00F50D22">
        <w:rPr>
          <w:rFonts w:ascii="Times New Roman" w:hAnsi="Times New Roman" w:cs="Times New Roman"/>
          <w:sz w:val="22"/>
          <w:lang w:val="en-US"/>
        </w:rPr>
        <w:t xml:space="preserve">Bluegill that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F50D22">
        <w:rPr>
          <w:rFonts w:ascii="Times New Roman" w:hAnsi="Times New Roman" w:cs="Times New Roman"/>
          <w:sz w:val="22"/>
          <w:lang w:val="en-US"/>
        </w:rPr>
        <w:t xml:space="preserve"> sampled from </w:t>
      </w:r>
      <w:r w:rsidR="008279AA">
        <w:rPr>
          <w:rFonts w:ascii="Times New Roman" w:hAnsi="Times New Roman" w:cs="Times New Roman"/>
          <w:sz w:val="22"/>
          <w:lang w:val="en-US"/>
        </w:rPr>
        <w:t>5 sites in the</w:t>
      </w:r>
      <w:r w:rsidR="00F50D22">
        <w:rPr>
          <w:rFonts w:ascii="Times New Roman" w:hAnsi="Times New Roman" w:cs="Times New Roman"/>
          <w:sz w:val="22"/>
          <w:lang w:val="en-US"/>
        </w:rPr>
        <w:t xml:space="preserve"> upper Mississippi River basi</w:t>
      </w:r>
      <w:r w:rsidR="00CF3B69">
        <w:rPr>
          <w:rFonts w:ascii="Times New Roman" w:hAnsi="Times New Roman" w:cs="Times New Roman"/>
          <w:sz w:val="22"/>
          <w:lang w:val="en-US"/>
        </w:rPr>
        <w:t>n had one of four closely</w:t>
      </w:r>
      <w:ins w:id="215" w:author="Kaija Gahm" w:date="2021-05-12T13:28:00Z">
        <w:r w:rsidR="00A76947">
          <w:rPr>
            <w:rFonts w:ascii="Times New Roman" w:hAnsi="Times New Roman" w:cs="Times New Roman"/>
            <w:sz w:val="22"/>
            <w:lang w:val="en-US"/>
          </w:rPr>
          <w:t>-</w:t>
        </w:r>
      </w:ins>
      <w:r w:rsidR="00CF3B69">
        <w:rPr>
          <w:rFonts w:ascii="Times New Roman" w:hAnsi="Times New Roman" w:cs="Times New Roman"/>
          <w:sz w:val="22"/>
          <w:lang w:val="en-US"/>
        </w:rPr>
        <w:t xml:space="preserve">related haplotypes from one of these clades, while </w:t>
      </w:r>
      <w:r w:rsidR="008279AA">
        <w:rPr>
          <w:rFonts w:ascii="Times New Roman" w:hAnsi="Times New Roman" w:cs="Times New Roman"/>
          <w:sz w:val="22"/>
          <w:lang w:val="en-US"/>
        </w:rPr>
        <w:t>30 of the 35 fish they sampled from three sites in the Lake Michigan basin had a single ha</w:t>
      </w:r>
      <w:r w:rsidR="008D7BB7">
        <w:rPr>
          <w:rFonts w:ascii="Times New Roman" w:hAnsi="Times New Roman" w:cs="Times New Roman"/>
          <w:sz w:val="22"/>
          <w:lang w:val="en-US"/>
        </w:rPr>
        <w:t xml:space="preserve">plotype from the other clade. </w:t>
      </w:r>
      <w:r w:rsidR="004D0D1C">
        <w:rPr>
          <w:rFonts w:ascii="Times New Roman" w:hAnsi="Times New Roman" w:cs="Times New Roman"/>
          <w:sz w:val="22"/>
          <w:lang w:val="en-US"/>
        </w:rPr>
        <w:t>T</w:t>
      </w:r>
      <w:r w:rsidR="00657B43">
        <w:rPr>
          <w:rFonts w:ascii="Times New Roman" w:hAnsi="Times New Roman" w:cs="Times New Roman"/>
          <w:sz w:val="22"/>
          <w:lang w:val="en-US"/>
        </w:rPr>
        <w:t xml:space="preserve">hese results </w:t>
      </w:r>
      <w:r w:rsidR="00BB1A38">
        <w:rPr>
          <w:rFonts w:ascii="Times New Roman" w:hAnsi="Times New Roman" w:cs="Times New Roman"/>
          <w:sz w:val="22"/>
          <w:lang w:val="en-US"/>
        </w:rPr>
        <w:t>provide strong evidence that different lineages are present in the Mississippi River</w:t>
      </w:r>
      <w:r w:rsidR="002F094B">
        <w:rPr>
          <w:rFonts w:ascii="Times New Roman" w:hAnsi="Times New Roman" w:cs="Times New Roman"/>
          <w:sz w:val="22"/>
          <w:lang w:val="en-US"/>
        </w:rPr>
        <w:t xml:space="preserve"> and Great Lakes</w:t>
      </w:r>
      <w:r w:rsidR="00BB1A38">
        <w:rPr>
          <w:rFonts w:ascii="Times New Roman" w:hAnsi="Times New Roman" w:cs="Times New Roman"/>
          <w:sz w:val="22"/>
          <w:lang w:val="en-US"/>
        </w:rPr>
        <w:t xml:space="preserve"> basins</w:t>
      </w:r>
      <w:r w:rsidR="00A76947">
        <w:rPr>
          <w:rFonts w:ascii="Times New Roman" w:hAnsi="Times New Roman" w:cs="Times New Roman"/>
          <w:sz w:val="22"/>
          <w:lang w:val="en-US"/>
        </w:rPr>
        <w:t>. However,</w:t>
      </w:r>
      <w:r w:rsidR="004D0D1C">
        <w:rPr>
          <w:rFonts w:ascii="Times New Roman" w:hAnsi="Times New Roman" w:cs="Times New Roman"/>
          <w:sz w:val="22"/>
          <w:lang w:val="en-US"/>
        </w:rPr>
        <w:t xml:space="preserve"> </w:t>
      </w:r>
      <w:ins w:id="216" w:author="Kaija Gahm" w:date="2021-05-12T13:28:00Z">
        <w:r w:rsidR="00A76947">
          <w:rPr>
            <w:rFonts w:ascii="Times New Roman" w:hAnsi="Times New Roman" w:cs="Times New Roman"/>
            <w:sz w:val="22"/>
            <w:lang w:val="en-US"/>
          </w:rPr>
          <w:t xml:space="preserve">the study </w:t>
        </w:r>
      </w:ins>
      <w:r w:rsidR="00087406">
        <w:rPr>
          <w:rFonts w:ascii="Times New Roman" w:hAnsi="Times New Roman" w:cs="Times New Roman"/>
          <w:sz w:val="22"/>
          <w:lang w:val="en-US"/>
        </w:rPr>
        <w:t>d</w:t>
      </w:r>
      <w:r w:rsidR="00CD2CEC">
        <w:rPr>
          <w:rFonts w:ascii="Times New Roman" w:hAnsi="Times New Roman" w:cs="Times New Roman"/>
          <w:sz w:val="22"/>
          <w:lang w:val="en-US"/>
        </w:rPr>
        <w:t>id</w:t>
      </w:r>
      <w:r w:rsidR="00087406">
        <w:rPr>
          <w:rFonts w:ascii="Times New Roman" w:hAnsi="Times New Roman" w:cs="Times New Roman"/>
          <w:sz w:val="22"/>
          <w:lang w:val="en-US"/>
        </w:rPr>
        <w:t xml:space="preserve"> not include any fish from the </w:t>
      </w:r>
      <w:r w:rsidR="007278AC">
        <w:rPr>
          <w:rFonts w:ascii="Times New Roman" w:hAnsi="Times New Roman" w:cs="Times New Roman"/>
          <w:sz w:val="22"/>
          <w:lang w:val="en-US"/>
        </w:rPr>
        <w:t>region t</w:t>
      </w:r>
      <w:r w:rsidR="00E651D7">
        <w:rPr>
          <w:rFonts w:ascii="Times New Roman" w:hAnsi="Times New Roman" w:cs="Times New Roman"/>
          <w:sz w:val="22"/>
          <w:lang w:val="en-US"/>
        </w:rPr>
        <w:t xml:space="preserve">hat we studied around the </w:t>
      </w:r>
      <w:r w:rsidR="009A0C55">
        <w:rPr>
          <w:rFonts w:ascii="Times New Roman" w:hAnsi="Times New Roman" w:cs="Times New Roman"/>
          <w:sz w:val="22"/>
          <w:lang w:val="en-US"/>
        </w:rPr>
        <w:t>drainage divide between</w:t>
      </w:r>
      <w:r w:rsidR="002F094B">
        <w:rPr>
          <w:rFonts w:ascii="Times New Roman" w:hAnsi="Times New Roman" w:cs="Times New Roman"/>
          <w:sz w:val="22"/>
          <w:lang w:val="en-US"/>
        </w:rPr>
        <w:t xml:space="preserve"> the upper Wisconsin River</w:t>
      </w:r>
      <w:r w:rsidR="009A0C55">
        <w:rPr>
          <w:rFonts w:ascii="Times New Roman" w:hAnsi="Times New Roman" w:cs="Times New Roman"/>
          <w:sz w:val="22"/>
          <w:lang w:val="en-US"/>
        </w:rPr>
        <w:t xml:space="preserve"> </w:t>
      </w:r>
      <w:r w:rsidR="002F094B">
        <w:rPr>
          <w:rFonts w:ascii="Times New Roman" w:hAnsi="Times New Roman" w:cs="Times New Roman"/>
          <w:sz w:val="22"/>
          <w:lang w:val="en-US"/>
        </w:rPr>
        <w:t xml:space="preserve">and </w:t>
      </w:r>
      <w:r w:rsidR="009A0C55">
        <w:rPr>
          <w:rFonts w:ascii="Times New Roman" w:hAnsi="Times New Roman" w:cs="Times New Roman"/>
          <w:sz w:val="22"/>
          <w:lang w:val="en-US"/>
        </w:rPr>
        <w:t>Lake Superior</w:t>
      </w:r>
      <w:r w:rsidR="002F094B">
        <w:rPr>
          <w:rFonts w:ascii="Times New Roman" w:hAnsi="Times New Roman" w:cs="Times New Roman"/>
          <w:sz w:val="22"/>
          <w:lang w:val="en-US"/>
        </w:rPr>
        <w:t>, nor from anywhere else in the Lake Superior basin</w:t>
      </w:r>
      <w:r w:rsidR="009A0C55">
        <w:rPr>
          <w:rFonts w:ascii="Times New Roman" w:hAnsi="Times New Roman" w:cs="Times New Roman"/>
          <w:sz w:val="22"/>
          <w:lang w:val="en-US"/>
        </w:rPr>
        <w:t>.</w:t>
      </w:r>
      <w:r w:rsidR="00CD2CEC">
        <w:rPr>
          <w:rFonts w:ascii="Times New Roman" w:hAnsi="Times New Roman" w:cs="Times New Roman"/>
          <w:sz w:val="22"/>
          <w:lang w:val="en-US"/>
        </w:rPr>
        <w:t xml:space="preserve"> Our </w:t>
      </w:r>
      <w:r w:rsidR="00F404D7">
        <w:rPr>
          <w:rFonts w:ascii="Times New Roman" w:hAnsi="Times New Roman" w:cs="Times New Roman"/>
          <w:sz w:val="22"/>
          <w:lang w:val="en-US"/>
        </w:rPr>
        <w:t xml:space="preserve">morphometric </w:t>
      </w:r>
      <w:r w:rsidR="00CD2CEC">
        <w:rPr>
          <w:rFonts w:ascii="Times New Roman" w:hAnsi="Times New Roman" w:cs="Times New Roman"/>
          <w:sz w:val="22"/>
          <w:lang w:val="en-US"/>
        </w:rPr>
        <w:t xml:space="preserve">results </w:t>
      </w:r>
      <w:r w:rsidR="00872AE5">
        <w:rPr>
          <w:rFonts w:ascii="Times New Roman" w:hAnsi="Times New Roman" w:cs="Times New Roman"/>
          <w:sz w:val="22"/>
          <w:lang w:val="en-US"/>
        </w:rPr>
        <w:t>suggest t</w:t>
      </w:r>
      <w:r w:rsidR="003F0D55">
        <w:rPr>
          <w:rFonts w:ascii="Times New Roman" w:hAnsi="Times New Roman" w:cs="Times New Roman"/>
          <w:sz w:val="22"/>
          <w:lang w:val="en-US"/>
        </w:rPr>
        <w:t xml:space="preserve">he possibility that, as in the regions sampled by </w:t>
      </w:r>
      <w:r w:rsidR="003068C9">
        <w:rPr>
          <w:rFonts w:ascii="Times New Roman" w:hAnsi="Times New Roman" w:cs="Times New Roman"/>
          <w:sz w:val="22"/>
          <w:lang w:val="en-US"/>
        </w:rPr>
        <w:fldChar w:fldCharType="begin"/>
      </w:r>
      <w:r w:rsidR="003068C9">
        <w:rPr>
          <w:rFonts w:ascii="Times New Roman" w:hAnsi="Times New Roman" w:cs="Times New Roman"/>
          <w:sz w:val="22"/>
          <w:lang w:val="en-US"/>
        </w:rPr>
        <w:instrText xml:space="preserve"> ADDIN EN.CITE &lt;EndNote&gt;&lt;Cite AuthorYear="1"&gt;&lt;Author&gt;Kawamura&lt;/Author&gt;&lt;Year&gt;2009&lt;/Year&gt;&lt;RecNum&gt;2927&lt;/RecNum&gt;&lt;DisplayText&gt;Kawamura et al. (2009)&lt;/DisplayText&gt;&lt;record&gt;&lt;rec-number&gt;2927&lt;/rec-number&gt;&lt;foreign-keys&gt;&lt;key app="EN" db-id="e9zx9raxpstxxhevrxhp9s5kdv0dzs9e59fv" timestamp="1596029769" guid="7dfa6132-d65f-46ae-9e88-8f81c9075cf7"&gt;2927&lt;/key&gt;&lt;/foreign-keys&gt;&lt;ref-type name="Journal Article"&gt;17&lt;/ref-type&gt;&lt;contributors&gt;&lt;authors&gt;&lt;author&gt;Kawamura, Kouichi&lt;/author&gt;&lt;author&gt;Yonekura, Ryuji&lt;/author&gt;&lt;author&gt;Katano, Osamu&lt;/author&gt;&lt;author&gt;Taniguchi, Yoshinori&lt;/author&gt;&lt;author&gt;Saitoh, Kenji&lt;/author&gt;&lt;/authors&gt;&lt;/contributors&gt;&lt;titles&gt;&lt;title&gt;&lt;style face="normal" font="default" size="100%"&gt;Phylogeography of the Bluegill Sunfish, &lt;/style&gt;&lt;style face="italic" font="default" size="100%"&gt;Lepomis macrochirus&lt;/style&gt;&lt;style face="normal" font="default" size="100%"&gt;, in the Mississippi River Basin&lt;/style&gt;&lt;/title&gt;&lt;secondary-title&gt;Zoological Science&lt;/secondary-title&gt;&lt;/titles&gt;&lt;pages&gt;24-34, 11&lt;/pages&gt;&lt;volume&gt;26&lt;/volume&gt;&lt;number&gt;1&lt;/number&gt;&lt;dates&gt;&lt;year&gt;2009&lt;/year&gt;&lt;/dates&gt;&lt;urls&gt;&lt;related-urls&gt;&lt;url&gt;https://doi.org/10.2108/zsj.26.24&lt;/url&gt;&lt;/related-urls&gt;&lt;/urls&gt;&lt;/record&gt;&lt;/Cite&gt;&lt;/EndNote&gt;</w:instrText>
      </w:r>
      <w:r w:rsidR="003068C9">
        <w:rPr>
          <w:rFonts w:ascii="Times New Roman" w:hAnsi="Times New Roman" w:cs="Times New Roman"/>
          <w:sz w:val="22"/>
          <w:lang w:val="en-US"/>
        </w:rPr>
        <w:fldChar w:fldCharType="separate"/>
      </w:r>
      <w:r w:rsidR="003068C9">
        <w:rPr>
          <w:rFonts w:ascii="Times New Roman" w:hAnsi="Times New Roman" w:cs="Times New Roman"/>
          <w:noProof/>
          <w:sz w:val="22"/>
          <w:lang w:val="en-US"/>
        </w:rPr>
        <w:t>Kawamura et al. (2009)</w:t>
      </w:r>
      <w:r w:rsidR="003068C9">
        <w:rPr>
          <w:rFonts w:ascii="Times New Roman" w:hAnsi="Times New Roman" w:cs="Times New Roman"/>
          <w:sz w:val="22"/>
          <w:lang w:val="en-US"/>
        </w:rPr>
        <w:fldChar w:fldCharType="end"/>
      </w:r>
      <w:r w:rsidR="00586102">
        <w:rPr>
          <w:rFonts w:ascii="Times New Roman" w:hAnsi="Times New Roman" w:cs="Times New Roman"/>
          <w:sz w:val="22"/>
          <w:lang w:val="en-US"/>
        </w:rPr>
        <w:t xml:space="preserve">, </w:t>
      </w:r>
      <w:r w:rsidR="004453E4">
        <w:rPr>
          <w:rFonts w:ascii="Times New Roman" w:hAnsi="Times New Roman" w:cs="Times New Roman"/>
          <w:sz w:val="22"/>
          <w:lang w:val="en-US"/>
        </w:rPr>
        <w:t>different lineages may predominate on either side of the drainage divide in our study region.</w:t>
      </w:r>
    </w:p>
    <w:p w14:paraId="6FE0F1E5" w14:textId="5EC09B30" w:rsidR="00DF34C0" w:rsidRDefault="00DF34C0" w:rsidP="00DF34C0">
      <w:pPr>
        <w:spacing w:after="0" w:line="480" w:lineRule="auto"/>
        <w:rPr>
          <w:rFonts w:ascii="Times New Roman" w:hAnsi="Times New Roman" w:cs="Times New Roman"/>
          <w:sz w:val="22"/>
          <w:lang w:val="en-US"/>
        </w:rPr>
      </w:pPr>
    </w:p>
    <w:p w14:paraId="1E0E7614" w14:textId="75166825" w:rsidR="00DF34C0" w:rsidRDefault="00DF34C0" w:rsidP="00DF34C0">
      <w:pPr>
        <w:spacing w:after="0" w:line="480" w:lineRule="auto"/>
        <w:rPr>
          <w:rFonts w:ascii="Times New Roman" w:hAnsi="Times New Roman" w:cs="Times New Roman"/>
          <w:sz w:val="22"/>
          <w:lang w:val="en-US"/>
        </w:rPr>
      </w:pPr>
      <w:r>
        <w:rPr>
          <w:rFonts w:ascii="Times New Roman" w:hAnsi="Times New Roman" w:cs="Times New Roman"/>
          <w:i/>
          <w:iCs/>
          <w:sz w:val="22"/>
          <w:lang w:val="en-US"/>
        </w:rPr>
        <w:t>Conclusions</w:t>
      </w:r>
    </w:p>
    <w:p w14:paraId="14387201" w14:textId="74441267" w:rsidR="004D6C03" w:rsidRDefault="00124F1D" w:rsidP="00FF43DB">
      <w:pPr>
        <w:spacing w:after="0" w:line="480" w:lineRule="auto"/>
        <w:rPr>
          <w:rFonts w:ascii="Times New Roman" w:hAnsi="Times New Roman" w:cs="Times New Roman"/>
          <w:sz w:val="22"/>
          <w:lang w:val="en-US"/>
        </w:rPr>
      </w:pPr>
      <w:r>
        <w:rPr>
          <w:rFonts w:ascii="Times New Roman" w:hAnsi="Times New Roman" w:cs="Times New Roman"/>
          <w:sz w:val="22"/>
          <w:lang w:val="en-US"/>
        </w:rPr>
        <w:tab/>
        <w:t>While</w:t>
      </w:r>
      <w:r w:rsidR="00A349ED">
        <w:rPr>
          <w:rFonts w:ascii="Times New Roman" w:hAnsi="Times New Roman" w:cs="Times New Roman"/>
          <w:sz w:val="22"/>
          <w:lang w:val="en-US"/>
        </w:rPr>
        <w:t xml:space="preserve"> the central role of DOC in structuring lake food webs is now widely recognized, </w:t>
      </w:r>
      <w:r w:rsidR="007F0D5E">
        <w:rPr>
          <w:rFonts w:ascii="Times New Roman" w:hAnsi="Times New Roman" w:cs="Times New Roman"/>
          <w:sz w:val="22"/>
          <w:lang w:val="en-US"/>
        </w:rPr>
        <w:t>understanding of the mechanisms by which DOC influences consumer populations remains limited.</w:t>
      </w:r>
      <w:r w:rsidR="00623877">
        <w:rPr>
          <w:rFonts w:ascii="Times New Roman" w:hAnsi="Times New Roman" w:cs="Times New Roman"/>
          <w:sz w:val="22"/>
          <w:lang w:val="en-US"/>
        </w:rPr>
        <w:t xml:space="preserve"> Our work here adds to a growing body of literature </w:t>
      </w:r>
      <w:r w:rsidR="001278C8">
        <w:rPr>
          <w:rFonts w:ascii="Times New Roman" w:hAnsi="Times New Roman" w:cs="Times New Roman"/>
          <w:sz w:val="22"/>
          <w:lang w:val="en-US"/>
        </w:rPr>
        <w:t xml:space="preserve">examining the relationships between DOC </w:t>
      </w:r>
      <w:r w:rsidR="003A40B5">
        <w:rPr>
          <w:rFonts w:ascii="Times New Roman" w:hAnsi="Times New Roman" w:cs="Times New Roman"/>
          <w:sz w:val="22"/>
          <w:lang w:val="en-US"/>
        </w:rPr>
        <w:t xml:space="preserve">and the phenotypes of </w:t>
      </w:r>
      <w:r w:rsidR="00340754">
        <w:rPr>
          <w:rFonts w:ascii="Times New Roman" w:hAnsi="Times New Roman" w:cs="Times New Roman"/>
          <w:sz w:val="22"/>
          <w:lang w:val="en-US"/>
        </w:rPr>
        <w:t>fish</w:t>
      </w:r>
      <w:r w:rsidR="003A40B5">
        <w:rPr>
          <w:rFonts w:ascii="Times New Roman" w:hAnsi="Times New Roman" w:cs="Times New Roman"/>
          <w:sz w:val="22"/>
          <w:lang w:val="en-US"/>
        </w:rPr>
        <w:t>es</w:t>
      </w:r>
      <w:r w:rsidR="00340754">
        <w:rPr>
          <w:rFonts w:ascii="Times New Roman" w:hAnsi="Times New Roman" w:cs="Times New Roman"/>
          <w:sz w:val="22"/>
          <w:lang w:val="en-US"/>
        </w:rPr>
        <w:t xml:space="preserve"> </w:t>
      </w:r>
      <w:r w:rsidR="003A40B5">
        <w:rPr>
          <w:rFonts w:ascii="Times New Roman" w:hAnsi="Times New Roman" w:cs="Times New Roman"/>
          <w:sz w:val="22"/>
          <w:lang w:val="en-US"/>
        </w:rPr>
        <w:t>and other consumers</w:t>
      </w:r>
      <w:r w:rsidR="001278C8">
        <w:rPr>
          <w:rFonts w:ascii="Times New Roman" w:hAnsi="Times New Roman" w:cs="Times New Roman"/>
          <w:sz w:val="22"/>
          <w:lang w:val="en-US"/>
        </w:rPr>
        <w:t xml:space="preserve"> </w:t>
      </w:r>
      <w:r w:rsidR="00067F0A">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 </w:instrText>
      </w:r>
      <w:r w:rsidR="00140801">
        <w:rPr>
          <w:rFonts w:ascii="Times New Roman" w:hAnsi="Times New Roman" w:cs="Times New Roman"/>
          <w:sz w:val="22"/>
          <w:lang w:val="en-US"/>
        </w:rPr>
        <w:fldChar w:fldCharType="begin">
          <w:fldData xml:space="preserve">PEVuZE5vdGU+PENpdGU+PEF1dGhvcj5DcmFpZzwvQXV0aG9yPjxZZWFyPjIwMTc8L1llYXI+PFJl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</w:fldData>
        </w:fldChar>
      </w:r>
      <w:r w:rsidR="00140801">
        <w:rPr>
          <w:rFonts w:ascii="Times New Roman" w:hAnsi="Times New Roman" w:cs="Times New Roman"/>
          <w:sz w:val="22"/>
          <w:lang w:val="en-US"/>
        </w:rPr>
        <w:instrText xml:space="preserve"> ADDIN EN.CITE.DATA </w:instrText>
      </w:r>
      <w:r w:rsidR="00140801">
        <w:rPr>
          <w:rFonts w:ascii="Times New Roman" w:hAnsi="Times New Roman" w:cs="Times New Roman"/>
          <w:sz w:val="22"/>
          <w:lang w:val="en-US"/>
        </w:rPr>
      </w:r>
      <w:r w:rsidR="00140801">
        <w:rPr>
          <w:rFonts w:ascii="Times New Roman" w:hAnsi="Times New Roman" w:cs="Times New Roman"/>
          <w:sz w:val="22"/>
          <w:lang w:val="en-US"/>
        </w:rPr>
        <w:fldChar w:fldCharType="end"/>
      </w:r>
      <w:r w:rsidR="00067F0A">
        <w:rPr>
          <w:rFonts w:ascii="Times New Roman" w:hAnsi="Times New Roman" w:cs="Times New Roman"/>
          <w:sz w:val="22"/>
          <w:lang w:val="en-US"/>
        </w:rPr>
      </w:r>
      <w:r w:rsidR="00067F0A">
        <w:rPr>
          <w:rFonts w:ascii="Times New Roman" w:hAnsi="Times New Roman" w:cs="Times New Roman"/>
          <w:sz w:val="22"/>
          <w:lang w:val="en-US"/>
        </w:rPr>
        <w:fldChar w:fldCharType="separate"/>
      </w:r>
      <w:r w:rsidR="00BE0495">
        <w:rPr>
          <w:rFonts w:ascii="Times New Roman" w:hAnsi="Times New Roman" w:cs="Times New Roman"/>
          <w:noProof/>
          <w:sz w:val="22"/>
          <w:lang w:val="en-US"/>
        </w:rPr>
        <w:t xml:space="preserve">(Bartels et al. 2016, Benoit et al. 2016, Craig et al. 2017, </w:t>
      </w:r>
      <w:r w:rsidR="00BE0495">
        <w:rPr>
          <w:rFonts w:ascii="Times New Roman" w:hAnsi="Times New Roman" w:cs="Times New Roman"/>
          <w:noProof/>
          <w:sz w:val="22"/>
          <w:lang w:val="en-US"/>
        </w:rPr>
        <w:lastRenderedPageBreak/>
        <w:t>Minguez et al. 2020, van Dorst et al. 2020)</w:t>
      </w:r>
      <w:r w:rsidR="00067F0A">
        <w:rPr>
          <w:rFonts w:ascii="Times New Roman" w:hAnsi="Times New Roman" w:cs="Times New Roman"/>
          <w:sz w:val="22"/>
          <w:lang w:val="en-US"/>
        </w:rPr>
        <w:fldChar w:fldCharType="end"/>
      </w:r>
      <w:r w:rsidR="00C00D8B">
        <w:rPr>
          <w:rFonts w:ascii="Times New Roman" w:hAnsi="Times New Roman" w:cs="Times New Roman"/>
          <w:sz w:val="22"/>
          <w:lang w:val="en-US"/>
        </w:rPr>
        <w:t>.</w:t>
      </w:r>
      <w:r w:rsidR="00C2707F">
        <w:rPr>
          <w:rFonts w:ascii="Times New Roman" w:hAnsi="Times New Roman" w:cs="Times New Roman"/>
          <w:sz w:val="22"/>
          <w:lang w:val="en-US"/>
        </w:rPr>
        <w:t xml:space="preserve"> </w:t>
      </w:r>
      <w:r w:rsidR="00330C1F">
        <w:rPr>
          <w:rFonts w:ascii="Times New Roman" w:hAnsi="Times New Roman" w:cs="Times New Roman"/>
          <w:sz w:val="22"/>
          <w:lang w:val="en-US"/>
        </w:rPr>
        <w:t xml:space="preserve">At the same time, our unexpected results suggest that </w:t>
      </w:r>
      <w:r w:rsidR="00FA12CA">
        <w:rPr>
          <w:rFonts w:ascii="Times New Roman" w:hAnsi="Times New Roman" w:cs="Times New Roman"/>
          <w:sz w:val="22"/>
          <w:lang w:val="en-US"/>
        </w:rPr>
        <w:t xml:space="preserve">fully untangling the effects of DOC on phenotypes will require </w:t>
      </w:r>
      <w:r w:rsidR="00A23365">
        <w:rPr>
          <w:rFonts w:ascii="Times New Roman" w:hAnsi="Times New Roman" w:cs="Times New Roman"/>
          <w:sz w:val="22"/>
          <w:lang w:val="en-US"/>
        </w:rPr>
        <w:t>careful and thoughtful exploration of the multiple ways in which DOC influences the fitness landscape</w:t>
      </w:r>
      <w:r w:rsidR="00F87BD3">
        <w:rPr>
          <w:rFonts w:ascii="Times New Roman" w:hAnsi="Times New Roman" w:cs="Times New Roman"/>
          <w:sz w:val="22"/>
          <w:lang w:val="en-US"/>
        </w:rPr>
        <w:t xml:space="preserve"> in lake eco</w:t>
      </w:r>
      <w:r w:rsidR="007D1077">
        <w:rPr>
          <w:rFonts w:ascii="Times New Roman" w:hAnsi="Times New Roman" w:cs="Times New Roman"/>
          <w:sz w:val="22"/>
          <w:lang w:val="en-US"/>
        </w:rPr>
        <w:t>s</w:t>
      </w:r>
      <w:r w:rsidR="00F87BD3">
        <w:rPr>
          <w:rFonts w:ascii="Times New Roman" w:hAnsi="Times New Roman" w:cs="Times New Roman"/>
          <w:sz w:val="22"/>
          <w:lang w:val="en-US"/>
        </w:rPr>
        <w:t>ystems</w:t>
      </w:r>
      <w:r w:rsidR="00A23365">
        <w:rPr>
          <w:rFonts w:ascii="Times New Roman" w:hAnsi="Times New Roman" w:cs="Times New Roman"/>
          <w:sz w:val="22"/>
          <w:lang w:val="en-US"/>
        </w:rPr>
        <w:t>.</w:t>
      </w:r>
    </w:p>
    <w:p w14:paraId="7156EB20" w14:textId="77777777" w:rsidR="00FF43DB" w:rsidRPr="00FF43DB" w:rsidRDefault="00FF43DB" w:rsidP="00FF43DB">
      <w:pPr>
        <w:spacing w:after="0" w:line="480" w:lineRule="auto"/>
        <w:rPr>
          <w:rFonts w:ascii="Times New Roman" w:hAnsi="Times New Roman" w:cs="Times New Roman"/>
          <w:sz w:val="22"/>
          <w:lang w:val="en-US"/>
        </w:rPr>
      </w:pPr>
    </w:p>
    <w:p w14:paraId="7589F6E3" w14:textId="0C0EEECE" w:rsidR="0054157D" w:rsidRPr="00536666" w:rsidRDefault="00D65A0C" w:rsidP="003447FC">
      <w:pPr>
        <w:spacing w:after="0" w:line="480" w:lineRule="auto"/>
        <w:rPr>
          <w:rFonts w:ascii="Times New Roman" w:hAnsi="Times New Roman" w:cs="Times New Roman"/>
          <w:sz w:val="22"/>
        </w:rPr>
      </w:pPr>
      <w:commentRangeStart w:id="217"/>
      <w:commentRangeStart w:id="218"/>
      <w:r w:rsidRPr="00536666">
        <w:rPr>
          <w:rFonts w:ascii="Times New Roman" w:hAnsi="Times New Roman" w:cs="Times New Roman"/>
          <w:b/>
          <w:bCs/>
          <w:sz w:val="22"/>
        </w:rPr>
        <w:t>Acknowledgements</w:t>
      </w:r>
      <w:commentRangeEnd w:id="217"/>
      <w:r w:rsidR="005F2713" w:rsidRPr="00FD232F">
        <w:rPr>
          <w:rStyle w:val="CommentReference"/>
          <w:rFonts w:ascii="Times New Roman" w:hAnsi="Times New Roman" w:cs="Times New Roman"/>
          <w:sz w:val="22"/>
          <w:szCs w:val="22"/>
        </w:rPr>
        <w:commentReference w:id="217"/>
      </w:r>
      <w:commentRangeEnd w:id="218"/>
      <w:r w:rsidR="0016006D">
        <w:rPr>
          <w:rStyle w:val="CommentReference"/>
          <w:rFonts w:asciiTheme="minorHAnsi" w:hAnsiTheme="minorHAnsi"/>
        </w:rPr>
        <w:commentReference w:id="218"/>
      </w:r>
    </w:p>
    <w:p w14:paraId="46B13311" w14:textId="7FDB4BD7" w:rsidR="00D65A0C" w:rsidRPr="00536666" w:rsidRDefault="00D65A0C" w:rsidP="003447FC">
      <w:pPr>
        <w:spacing w:after="0" w:line="480" w:lineRule="auto"/>
        <w:rPr>
          <w:rFonts w:ascii="Times New Roman" w:hAnsi="Times New Roman" w:cs="Times New Roman"/>
          <w:sz w:val="22"/>
        </w:rPr>
      </w:pPr>
      <w:r w:rsidRPr="00536666">
        <w:rPr>
          <w:rFonts w:ascii="Times New Roman" w:hAnsi="Times New Roman" w:cs="Times New Roman"/>
          <w:sz w:val="22"/>
        </w:rPr>
        <w:t xml:space="preserve">A. Ross </w:t>
      </w:r>
      <w:r w:rsidR="005F2713" w:rsidRPr="00536666">
        <w:rPr>
          <w:rFonts w:ascii="Times New Roman" w:hAnsi="Times New Roman" w:cs="Times New Roman"/>
          <w:sz w:val="22"/>
        </w:rPr>
        <w:t xml:space="preserve">helped plan and conduct sampling. </w:t>
      </w:r>
      <w:ins w:id="219" w:author="Chelsea Elizabeth Bishop" w:date="2021-05-23T15:38:00Z">
        <w:r w:rsidR="0016006D">
          <w:rPr>
            <w:rFonts w:ascii="Times New Roman" w:hAnsi="Times New Roman" w:cs="Times New Roman"/>
            <w:sz w:val="22"/>
          </w:rPr>
          <w:t>C.C.Y. Xu provided edits and suggestions for this m</w:t>
        </w:r>
      </w:ins>
      <w:ins w:id="220" w:author="Chelsea Elizabeth Bishop" w:date="2021-05-23T15:39:00Z">
        <w:r w:rsidR="0016006D">
          <w:rPr>
            <w:rFonts w:ascii="Times New Roman" w:hAnsi="Times New Roman" w:cs="Times New Roman"/>
            <w:sz w:val="22"/>
          </w:rPr>
          <w:t xml:space="preserve">anuscript. </w:t>
        </w:r>
      </w:ins>
      <w:r w:rsidR="005F2713" w:rsidRPr="00536666">
        <w:rPr>
          <w:rFonts w:ascii="Times New Roman" w:hAnsi="Times New Roman" w:cs="Times New Roman"/>
          <w:sz w:val="22"/>
        </w:rPr>
        <w:t xml:space="preserve">This material is based upon work supported by the National Science Foundation under grant numbers 1754363, 1754561, and 1716066. </w:t>
      </w:r>
    </w:p>
    <w:p w14:paraId="4FE43EF0" w14:textId="77777777" w:rsidR="00217A4A" w:rsidRPr="00536666" w:rsidRDefault="00217A4A" w:rsidP="00C12655">
      <w:pPr>
        <w:spacing w:after="160" w:line="480" w:lineRule="auto"/>
        <w:rPr>
          <w:rFonts w:ascii="Times New Roman" w:hAnsi="Times New Roman" w:cs="Times New Roman"/>
          <w:sz w:val="22"/>
        </w:rPr>
      </w:pPr>
    </w:p>
    <w:p w14:paraId="315A1D65" w14:textId="67202585" w:rsidR="00E56524" w:rsidRPr="00FD232F" w:rsidRDefault="00E56524" w:rsidP="00063022">
      <w:pPr>
        <w:spacing w:after="0" w:line="240" w:lineRule="auto"/>
        <w:rPr>
          <w:rFonts w:ascii="Times New Roman" w:hAnsi="Times New Roman" w:cs="Times New Roman"/>
          <w:b/>
          <w:sz w:val="22"/>
        </w:rPr>
      </w:pPr>
      <w:r w:rsidRPr="00FD232F">
        <w:rPr>
          <w:rFonts w:ascii="Times New Roman" w:hAnsi="Times New Roman" w:cs="Times New Roman"/>
          <w:b/>
          <w:sz w:val="22"/>
        </w:rPr>
        <w:t>References</w:t>
      </w:r>
    </w:p>
    <w:p w14:paraId="299428BB" w14:textId="15ADD9C1" w:rsidR="00140801" w:rsidRPr="00140801" w:rsidRDefault="001506C8" w:rsidP="00140801">
      <w:pPr>
        <w:pStyle w:val="EndNoteBibliography"/>
        <w:ind w:left="360" w:hanging="360"/>
      </w:pPr>
      <w:r>
        <w:fldChar w:fldCharType="begin"/>
      </w:r>
      <w:r>
        <w:instrText xml:space="preserve"> ADDIN EN.REFLIST </w:instrText>
      </w:r>
      <w:r>
        <w:fldChar w:fldCharType="separate"/>
      </w:r>
      <w:r w:rsidR="00140801" w:rsidRPr="00140801">
        <w:t>Adams, D. C., M. L. Collyer, and A. Kaliontzopoulou. 2019. Geomorph: Software for geometric morphometric analyses. R package</w:t>
      </w:r>
      <w:ins w:id="221" w:author="Kaija Gahm" w:date="2021-05-12T12:40:00Z">
        <w:r w:rsidR="00D16768">
          <w:t xml:space="preserve"> version 3.1.2</w:t>
        </w:r>
      </w:ins>
      <w:r w:rsidR="00140801" w:rsidRPr="00140801">
        <w:t>.</w:t>
      </w:r>
      <w:ins w:id="222" w:author="Kaija Gahm" w:date="2021-05-12T12:40:00Z">
        <w:r w:rsidR="00D16768" w:rsidRPr="00D16768">
          <w:t xml:space="preserve"> </w:t>
        </w:r>
      </w:ins>
    </w:p>
    <w:p w14:paraId="2458A2BD" w14:textId="77777777" w:rsidR="00140801" w:rsidRPr="00140801" w:rsidRDefault="00140801" w:rsidP="00140801">
      <w:pPr>
        <w:pStyle w:val="EndNoteBibliography"/>
        <w:ind w:left="360" w:hanging="360"/>
      </w:pPr>
      <w:r w:rsidRPr="00140801">
        <w:t xml:space="preserve">Aday, D., D. H. Wahl, and D. P. Phillip. 2003. Assessing population-specific and environmental influences on bluegill life histories: a common garden approach. Ecology </w:t>
      </w:r>
      <w:r w:rsidRPr="00140801">
        <w:rPr>
          <w:b/>
        </w:rPr>
        <w:t>84</w:t>
      </w:r>
      <w:r w:rsidRPr="00140801">
        <w:t>:3370-3375.</w:t>
      </w:r>
    </w:p>
    <w:p w14:paraId="4AB9F56E" w14:textId="77777777" w:rsidR="00140801" w:rsidRPr="00140801" w:rsidRDefault="00140801" w:rsidP="00140801">
      <w:pPr>
        <w:pStyle w:val="EndNoteBibliography"/>
        <w:ind w:left="360" w:hanging="360"/>
      </w:pPr>
      <w:r w:rsidRPr="00140801">
        <w:t xml:space="preserve">Ask, J., J. Karlsson, L. Persson, P. Ask, P. Bystrom, and M. Jansson. 2009. Terrestrial organic matter and light penetration: Effects on bacterial and primary production in lakes. Limnology and Oceanography </w:t>
      </w:r>
      <w:r w:rsidRPr="00140801">
        <w:rPr>
          <w:b/>
        </w:rPr>
        <w:t>54</w:t>
      </w:r>
      <w:r w:rsidRPr="00140801">
        <w:t>:2034-2040.</w:t>
      </w:r>
    </w:p>
    <w:p w14:paraId="114AFD07" w14:textId="1A7B30AD" w:rsidR="00140801" w:rsidRDefault="00140801" w:rsidP="00140801">
      <w:pPr>
        <w:pStyle w:val="EndNoteBibliography"/>
        <w:ind w:left="360" w:hanging="360"/>
        <w:rPr>
          <w:ins w:id="223" w:author="Kaija Gahm" w:date="2021-05-12T13:05:00Z"/>
        </w:rPr>
      </w:pPr>
      <w:r w:rsidRPr="00140801">
        <w:t>Bartels, P., P. E. Hirsch, R. Svanbäck, and P. Eklöv. 2016. Dissolved Organic Carbon Reduces Habitat Coupling by Top Predators in Lake Ecosystems. Ecosystems:1-13.</w:t>
      </w:r>
    </w:p>
    <w:p w14:paraId="4B000658" w14:textId="77777777" w:rsidR="007648DA" w:rsidRDefault="007648DA" w:rsidP="007648DA">
      <w:pPr>
        <w:pStyle w:val="EndNoteBibliography"/>
        <w:ind w:left="360" w:hanging="360"/>
        <w:rPr>
          <w:ins w:id="224" w:author="Kaija Gahm" w:date="2021-05-12T13:05:00Z"/>
        </w:rPr>
      </w:pPr>
      <w:ins w:id="225" w:author="Kaija Gahm" w:date="2021-05-12T13:05:00Z">
        <w:r>
          <w:t>Kamil Bartoń (2020). MuMIn: Multi-Model Inference. R package version 1.43.17.</w:t>
        </w:r>
      </w:ins>
    </w:p>
    <w:p w14:paraId="0307169F" w14:textId="5B00388E" w:rsidR="007648DA" w:rsidRPr="00140801" w:rsidRDefault="007648DA" w:rsidP="007648DA">
      <w:pPr>
        <w:pStyle w:val="EndNoteBibliography"/>
        <w:ind w:left="360" w:hanging="360"/>
      </w:pPr>
      <w:ins w:id="226" w:author="Kaija Gahm" w:date="2021-05-12T13:05:00Z">
        <w:r>
          <w:t xml:space="preserve">  https://CRAN.R-project.org/package=MuMIn</w:t>
        </w:r>
      </w:ins>
    </w:p>
    <w:p w14:paraId="670900CB" w14:textId="77777777" w:rsidR="00140801" w:rsidRPr="00140801" w:rsidRDefault="00140801" w:rsidP="00140801">
      <w:pPr>
        <w:pStyle w:val="EndNoteBibliography"/>
        <w:ind w:left="360" w:hanging="360"/>
      </w:pPr>
      <w:r w:rsidRPr="00140801">
        <w:t xml:space="preserve">Bates, D., M. Maechler, B. Bolker, and S. Walker. 2015. Fitting Linear Mixed-Effects Models Using lme4. Journal of Statistical Software </w:t>
      </w:r>
      <w:r w:rsidRPr="00140801">
        <w:rPr>
          <w:b/>
        </w:rPr>
        <w:t>67</w:t>
      </w:r>
      <w:r w:rsidRPr="00140801">
        <w:t>:1-48.</w:t>
      </w:r>
    </w:p>
    <w:p w14:paraId="2641A69C" w14:textId="77777777" w:rsidR="00140801" w:rsidRPr="00140801" w:rsidRDefault="00140801" w:rsidP="00140801">
      <w:pPr>
        <w:pStyle w:val="EndNoteBibliography"/>
        <w:ind w:left="360" w:hanging="360"/>
      </w:pPr>
      <w:r w:rsidRPr="00140801">
        <w:t xml:space="preserve">Batt, R. D., S. R. Carpenter, J. J. Cole, M. L. Pace, R. A. Johnson, J. T. Kurtzweil, and G. M. Wilkinson. 2015. Altered energy flow in the food web of an experimentally darkened lake. Ecosphere </w:t>
      </w:r>
      <w:r w:rsidRPr="00140801">
        <w:rPr>
          <w:b/>
        </w:rPr>
        <w:t>6</w:t>
      </w:r>
      <w:r w:rsidRPr="00140801">
        <w:t>.</w:t>
      </w:r>
    </w:p>
    <w:p w14:paraId="32A2DF67" w14:textId="77777777" w:rsidR="00140801" w:rsidRPr="00140801" w:rsidRDefault="00140801" w:rsidP="00140801">
      <w:pPr>
        <w:pStyle w:val="EndNoteBibliography"/>
        <w:ind w:left="360" w:hanging="360"/>
      </w:pPr>
      <w:r w:rsidRPr="00140801">
        <w:t xml:space="preserve">Belk, M. C. 1995. Variation in growth and age at maturity in bluegill sunfish - genetic or environmental effects? Journal of Fish Biology </w:t>
      </w:r>
      <w:r w:rsidRPr="00140801">
        <w:rPr>
          <w:b/>
        </w:rPr>
        <w:t>47</w:t>
      </w:r>
      <w:r w:rsidRPr="00140801">
        <w:t>:237-247.</w:t>
      </w:r>
    </w:p>
    <w:p w14:paraId="56E68AD7" w14:textId="77777777" w:rsidR="00140801" w:rsidRPr="00140801" w:rsidRDefault="00140801" w:rsidP="00140801">
      <w:pPr>
        <w:pStyle w:val="EndNoteBibliography"/>
        <w:ind w:left="360" w:hanging="360"/>
      </w:pPr>
      <w:r w:rsidRPr="00140801">
        <w:t xml:space="preserve">Benoit, P. O., B. E. Beisner, and C. T. Solomon. 2016. Growth rate and abundance of common fishes is negatively related to dissolved organic carbon concentration in lakes. Canadian Journal of Fisheries and Aquatic Sciences </w:t>
      </w:r>
      <w:r w:rsidRPr="00140801">
        <w:rPr>
          <w:b/>
        </w:rPr>
        <w:t>73</w:t>
      </w:r>
      <w:r w:rsidRPr="00140801">
        <w:t>:1230-1236.</w:t>
      </w:r>
    </w:p>
    <w:p w14:paraId="45DB2F9D" w14:textId="77777777" w:rsidR="00140801" w:rsidRPr="00140801" w:rsidRDefault="00140801" w:rsidP="00140801">
      <w:pPr>
        <w:pStyle w:val="EndNoteBibliography"/>
        <w:ind w:left="360" w:hanging="360"/>
      </w:pPr>
      <w:r w:rsidRPr="00140801">
        <w:t xml:space="preserve">Bentzen, P., and J. McPhail. 1984. Ecology and evolution of sympatric sticklebacks (Gasterosteus): specialization for alternative trophic niches in the Enos Lake species pair. Canadian Journal of Zoology </w:t>
      </w:r>
      <w:r w:rsidRPr="00140801">
        <w:rPr>
          <w:b/>
        </w:rPr>
        <w:t>62</w:t>
      </w:r>
      <w:r w:rsidRPr="00140801">
        <w:t>:2280-2286.</w:t>
      </w:r>
    </w:p>
    <w:p w14:paraId="16D58160" w14:textId="77777777" w:rsidR="00140801" w:rsidRPr="00140801" w:rsidRDefault="00140801" w:rsidP="00140801">
      <w:pPr>
        <w:pStyle w:val="EndNoteBibliography"/>
        <w:ind w:left="360" w:hanging="360"/>
      </w:pPr>
      <w:r w:rsidRPr="00140801">
        <w:t xml:space="preserve">Bergström, A.-K., and J. Karlsson. 2019. Light and nutrient control phytoplankton biomass responses to global change in northern lakes. Global Change Biology </w:t>
      </w:r>
      <w:r w:rsidRPr="00140801">
        <w:rPr>
          <w:b/>
        </w:rPr>
        <w:t>25</w:t>
      </w:r>
      <w:r w:rsidRPr="00140801">
        <w:t>:2021-2029.</w:t>
      </w:r>
    </w:p>
    <w:p w14:paraId="5DDEBB9D" w14:textId="77777777" w:rsidR="00140801" w:rsidRPr="00140801" w:rsidRDefault="00140801" w:rsidP="00140801">
      <w:pPr>
        <w:pStyle w:val="EndNoteBibliography"/>
        <w:ind w:left="360" w:hanging="360"/>
      </w:pPr>
      <w:r w:rsidRPr="00140801">
        <w:t xml:space="preserve">Canham, C. D., M. L. Pace, M. J. Papaik, A. G. B. Primack, K. M. Roy, R. J. Maranger, R. P. Curran, and D. M. Spada. 2004. A spatially explicit watershed-scale analysis of dissolved organic carbon in Adirondack lakes. Ecological Applications </w:t>
      </w:r>
      <w:r w:rsidRPr="00140801">
        <w:rPr>
          <w:b/>
        </w:rPr>
        <w:t>14</w:t>
      </w:r>
      <w:r w:rsidRPr="00140801">
        <w:t>:839-854.</w:t>
      </w:r>
    </w:p>
    <w:p w14:paraId="05EE5D8D" w14:textId="77777777" w:rsidR="00140801" w:rsidRPr="00140801" w:rsidRDefault="00140801" w:rsidP="00140801">
      <w:pPr>
        <w:pStyle w:val="EndNoteBibliography"/>
        <w:ind w:left="360" w:hanging="360"/>
      </w:pPr>
      <w:r w:rsidRPr="00140801">
        <w:t>Carpenter, S., J. Kitchell, T. Kratz, and J. Magnuson. 2021. Biocomplexity at North Temperate Lakes LTER; Coordinated Field Studies: Chemical Limnology 2001 - 2004. Environmental Data Initiative.</w:t>
      </w:r>
    </w:p>
    <w:p w14:paraId="0A17D92D" w14:textId="77777777" w:rsidR="00140801" w:rsidRPr="00140801" w:rsidRDefault="00140801" w:rsidP="00140801">
      <w:pPr>
        <w:pStyle w:val="EndNoteBibliography"/>
        <w:ind w:left="360" w:hanging="360"/>
      </w:pPr>
      <w:r w:rsidRPr="00140801">
        <w:lastRenderedPageBreak/>
        <w:t xml:space="preserve">Carpenter, S. R., J. J. Cole, M. L. Pace, and G. M. Wilkinson. 2016. Response of plankton to nutrients, planktivory and terrestrial organic matter: a model analysis of whole‐lake experiments. Ecology Letters </w:t>
      </w:r>
      <w:r w:rsidRPr="00140801">
        <w:rPr>
          <w:b/>
        </w:rPr>
        <w:t>19</w:t>
      </w:r>
      <w:r w:rsidRPr="00140801">
        <w:t>:230-239.</w:t>
      </w:r>
    </w:p>
    <w:p w14:paraId="1991C987" w14:textId="77777777" w:rsidR="00140801" w:rsidRPr="00140801" w:rsidRDefault="00140801" w:rsidP="00140801">
      <w:pPr>
        <w:pStyle w:val="EndNoteBibliography"/>
        <w:ind w:left="360" w:hanging="360"/>
      </w:pPr>
      <w:r w:rsidRPr="00140801">
        <w:t xml:space="preserve">Conover, D. O., T. A. Duffy, and L. A. Hice. 2009. The covariance between genetic and environmental inﬂuences across ecological gradients. Ann. NY Acad. Sci. </w:t>
      </w:r>
      <w:r w:rsidRPr="00140801">
        <w:rPr>
          <w:b/>
        </w:rPr>
        <w:t>1168</w:t>
      </w:r>
      <w:r w:rsidRPr="00140801">
        <w:t>:100.</w:t>
      </w:r>
    </w:p>
    <w:p w14:paraId="1E1510A4" w14:textId="77777777" w:rsidR="00140801" w:rsidRPr="00140801" w:rsidRDefault="00140801" w:rsidP="00140801">
      <w:pPr>
        <w:pStyle w:val="EndNoteBibliography"/>
        <w:ind w:left="360" w:hanging="360"/>
      </w:pPr>
      <w:r w:rsidRPr="00140801">
        <w:t xml:space="preserve">Conover, D. O., and E. T. Schultz. 1995. Phenotypic similarity and the evolutionary significance of countergradient variation. Trends in Ecology &amp; Evolution </w:t>
      </w:r>
      <w:r w:rsidRPr="00140801">
        <w:rPr>
          <w:b/>
        </w:rPr>
        <w:t>10</w:t>
      </w:r>
      <w:r w:rsidRPr="00140801">
        <w:t>:248-252.</w:t>
      </w:r>
    </w:p>
    <w:p w14:paraId="200C5141" w14:textId="77777777" w:rsidR="00140801" w:rsidRPr="00140801" w:rsidRDefault="00140801" w:rsidP="00140801">
      <w:pPr>
        <w:pStyle w:val="EndNoteBibliography"/>
        <w:ind w:left="360" w:hanging="360"/>
      </w:pPr>
      <w:r w:rsidRPr="00140801">
        <w:t xml:space="preserve">Craig, N., S. E. Jones, B. C. Weidel, and C. T. Solomon. 2015. Habitat, not resource availability, limits consumer production in lake ecosystems. Limnology and Oceanography </w:t>
      </w:r>
      <w:r w:rsidRPr="00140801">
        <w:rPr>
          <w:b/>
        </w:rPr>
        <w:t>60</w:t>
      </w:r>
      <w:r w:rsidRPr="00140801">
        <w:t>:2079-2089.</w:t>
      </w:r>
    </w:p>
    <w:p w14:paraId="366F52F1" w14:textId="77777777" w:rsidR="00140801" w:rsidRPr="00140801" w:rsidRDefault="00140801" w:rsidP="00140801">
      <w:pPr>
        <w:pStyle w:val="EndNoteBibliography"/>
        <w:ind w:left="360" w:hanging="360"/>
      </w:pPr>
      <w:r w:rsidRPr="00140801">
        <w:t xml:space="preserve">Craig, N., S. E. Jones, B. C. Weidel, and C. T. Solomon. 2017. Life history constraints explain negative relationship between fish productivity and dissolved organic carbon in lakes. Ecology and Evolution </w:t>
      </w:r>
      <w:r w:rsidRPr="00140801">
        <w:rPr>
          <w:b/>
        </w:rPr>
        <w:t>7</w:t>
      </w:r>
      <w:r w:rsidRPr="00140801">
        <w:t>:6201-6209.</w:t>
      </w:r>
    </w:p>
    <w:p w14:paraId="62B7D659" w14:textId="77777777" w:rsidR="00140801" w:rsidRPr="00140801" w:rsidRDefault="00140801" w:rsidP="00140801">
      <w:pPr>
        <w:pStyle w:val="EndNoteBibliography"/>
        <w:ind w:left="360" w:hanging="360"/>
      </w:pPr>
      <w:r w:rsidRPr="00140801">
        <w:t xml:space="preserve">Creed, I. F., A.-K. Bergström, C. G. Trick, N. B. Grimm, D. O. Hessen, J. Karlsson, K. A. Kidd, E. Kritzberg, D. M. McKnight, E. C. Freeman, O. E. Senar, A. Andersson, J. Ask, M. Berggren, M. Cherif, R. Giesler, E. R. Hotchkiss, P. Kortelainen, M. M. Palta, T. Vrede, and G. A. Weyhenmeyer. 2018. Global change-driven effects on dissolved organic matter composition: Implications for food webs of northern lakes. Global Change Biology </w:t>
      </w:r>
      <w:r w:rsidRPr="00140801">
        <w:rPr>
          <w:b/>
        </w:rPr>
        <w:t>24</w:t>
      </w:r>
      <w:r w:rsidRPr="00140801">
        <w:t>:3692-3714.</w:t>
      </w:r>
    </w:p>
    <w:p w14:paraId="3FC074FB" w14:textId="77777777" w:rsidR="00140801" w:rsidRPr="00140801" w:rsidRDefault="00140801" w:rsidP="00140801">
      <w:pPr>
        <w:pStyle w:val="EndNoteBibliography"/>
        <w:ind w:left="360" w:hanging="360"/>
      </w:pPr>
      <w:r w:rsidRPr="00140801">
        <w:t xml:space="preserve">Dominey, W. J. 1980. Female mimicry in male bluegill sunfish - a genetic polymorphism. Nature </w:t>
      </w:r>
      <w:r w:rsidRPr="00140801">
        <w:rPr>
          <w:b/>
        </w:rPr>
        <w:t>284</w:t>
      </w:r>
      <w:r w:rsidRPr="00140801">
        <w:t>:546-548.</w:t>
      </w:r>
    </w:p>
    <w:p w14:paraId="6A461463" w14:textId="77777777" w:rsidR="00140801" w:rsidRPr="00140801" w:rsidRDefault="00140801" w:rsidP="00140801">
      <w:pPr>
        <w:pStyle w:val="EndNoteBibliography"/>
        <w:ind w:left="360" w:hanging="360"/>
      </w:pPr>
      <w:r w:rsidRPr="00140801">
        <w:t xml:space="preserve">Ehlinger, T. J., and D. S. Wilson. 1988. Complex foraging polymorphism in bluegill sunfish. Proceedings of the National Academy of Sciences of the United States of America </w:t>
      </w:r>
      <w:r w:rsidRPr="00140801">
        <w:rPr>
          <w:b/>
        </w:rPr>
        <w:t>85</w:t>
      </w:r>
      <w:r w:rsidRPr="00140801">
        <w:t>:1878-1882.</w:t>
      </w:r>
    </w:p>
    <w:p w14:paraId="245633A4" w14:textId="77777777" w:rsidR="00140801" w:rsidRPr="00140801" w:rsidRDefault="00140801" w:rsidP="00140801">
      <w:pPr>
        <w:pStyle w:val="EndNoteBibliography"/>
        <w:ind w:left="360" w:hanging="360"/>
      </w:pPr>
      <w:r w:rsidRPr="00140801">
        <w:t>Estlander, S., J. Horppila, M. Olin, M. Vinni, H. Lehtonen, M. Rask, and L. Nurminen. 2012. Troubled by the humics—effects of water colour and interspecific competition on the feeding efficiency of planktivorous perch.</w:t>
      </w:r>
    </w:p>
    <w:p w14:paraId="247F7AEA" w14:textId="77777777" w:rsidR="00140801" w:rsidRPr="00140801" w:rsidRDefault="00140801" w:rsidP="00140801">
      <w:pPr>
        <w:pStyle w:val="EndNoteBibliography"/>
        <w:ind w:left="360" w:hanging="360"/>
      </w:pPr>
      <w:r w:rsidRPr="00140801">
        <w:t xml:space="preserve">Estlander, S., L. Nurminen, M. Olin, M. Vinni, S. Immonen, M. Rask, J. Ruuhijarvi, J. Horppila, and H. Lehtonen. 2010. Diet shifts and food selection of perch Perca fluviatilis and roach Rutilus rutilus in humic lakes of varying water colour. Journal of Fish Biology </w:t>
      </w:r>
      <w:r w:rsidRPr="00140801">
        <w:rPr>
          <w:b/>
        </w:rPr>
        <w:t>77</w:t>
      </w:r>
      <w:r w:rsidRPr="00140801">
        <w:t>:241-256.</w:t>
      </w:r>
    </w:p>
    <w:p w14:paraId="64705657" w14:textId="77777777" w:rsidR="00140801" w:rsidRPr="00140801" w:rsidRDefault="00140801" w:rsidP="00140801">
      <w:pPr>
        <w:pStyle w:val="EndNoteBibliography"/>
        <w:ind w:left="360" w:hanging="360"/>
      </w:pPr>
      <w:r w:rsidRPr="00140801">
        <w:t xml:space="preserve">Finstad, A. G., I. P. Helland, O. Ugedal, T. Hesthagen, and D. O. Hessen. 2014. Unimodal response of fish yield to dissolved organic carbon. Ecology Letters </w:t>
      </w:r>
      <w:r w:rsidRPr="00140801">
        <w:rPr>
          <w:b/>
        </w:rPr>
        <w:t>17</w:t>
      </w:r>
      <w:r w:rsidRPr="00140801">
        <w:t>:36-43.</w:t>
      </w:r>
    </w:p>
    <w:p w14:paraId="625492E5" w14:textId="77777777" w:rsidR="00140801" w:rsidRPr="00140801" w:rsidRDefault="00140801" w:rsidP="00140801">
      <w:pPr>
        <w:pStyle w:val="EndNoteBibliography"/>
        <w:ind w:left="360" w:hanging="360"/>
      </w:pPr>
      <w:r w:rsidRPr="00140801">
        <w:t xml:space="preserve">Godwin, S. C., S. E. Jones, B. C. Weidel, and C. T. Solomon. 2014. Dissolved organic carbon concentration controls benthic primary production: Results from in situ chambers in north‐temperate lakes. Limnology and Oceanography </w:t>
      </w:r>
      <w:r w:rsidRPr="00140801">
        <w:rPr>
          <w:b/>
        </w:rPr>
        <w:t>59</w:t>
      </w:r>
      <w:r w:rsidRPr="00140801">
        <w:t>:2112-2120.</w:t>
      </w:r>
    </w:p>
    <w:p w14:paraId="0E899CA8" w14:textId="77777777" w:rsidR="00140801" w:rsidRPr="00140801" w:rsidRDefault="00140801" w:rsidP="00140801">
      <w:pPr>
        <w:pStyle w:val="EndNoteBibliography"/>
        <w:ind w:left="360" w:hanging="360"/>
      </w:pPr>
      <w:r w:rsidRPr="00140801">
        <w:t xml:space="preserve">Gross, M. R. 1991. Evolution of alternative reproductive strategies: frequency-dependent sexual selection in male bluegill sunfish. Philosophical Transactions of the Royal Society B: Biological Sciences </w:t>
      </w:r>
      <w:r w:rsidRPr="00140801">
        <w:rPr>
          <w:b/>
        </w:rPr>
        <w:t>332</w:t>
      </w:r>
      <w:r w:rsidRPr="00140801">
        <w:t>:59-66.</w:t>
      </w:r>
    </w:p>
    <w:p w14:paraId="1A03DEB1" w14:textId="77777777" w:rsidR="00140801" w:rsidRPr="00140801" w:rsidRDefault="00140801" w:rsidP="00140801">
      <w:pPr>
        <w:pStyle w:val="EndNoteBibliography"/>
        <w:ind w:left="360" w:hanging="360"/>
      </w:pPr>
      <w:r w:rsidRPr="00140801">
        <w:t xml:space="preserve">Gross, M. R., and E. L. Charnov. 1980. Alternative male life histories in bluegill sunfish. Proceedings of the National Academy of Sciences of the United States of America-Biological Sciences </w:t>
      </w:r>
      <w:r w:rsidRPr="00140801">
        <w:rPr>
          <w:b/>
        </w:rPr>
        <w:t>77</w:t>
      </w:r>
      <w:r w:rsidRPr="00140801">
        <w:t>:6937-6940.</w:t>
      </w:r>
    </w:p>
    <w:p w14:paraId="2068D6E8" w14:textId="77777777" w:rsidR="00140801" w:rsidRPr="00140801" w:rsidRDefault="00140801" w:rsidP="00140801">
      <w:pPr>
        <w:pStyle w:val="EndNoteBibliography"/>
        <w:ind w:left="360" w:hanging="360"/>
      </w:pPr>
      <w:r w:rsidRPr="00140801">
        <w:t xml:space="preserve">Jane, S. F., L. A. Winslow, C. K. Remucal, and K. C. Rose. 2017. Long-term trends and synchrony in dissolved organic matter characteristics in Wisconsin, USA, lakes: Quality, not quantity, is highly sensitive to climate. Journal of Geophysical Research: Biogeosciences </w:t>
      </w:r>
      <w:r w:rsidRPr="00140801">
        <w:rPr>
          <w:b/>
        </w:rPr>
        <w:t>122</w:t>
      </w:r>
      <w:r w:rsidRPr="00140801">
        <w:t>:546-561.</w:t>
      </w:r>
    </w:p>
    <w:p w14:paraId="06EEF8B5" w14:textId="77777777" w:rsidR="00140801" w:rsidRPr="00140801" w:rsidRDefault="00140801" w:rsidP="00140801">
      <w:pPr>
        <w:pStyle w:val="EndNoteBibliography"/>
        <w:ind w:left="360" w:hanging="360"/>
      </w:pPr>
      <w:r w:rsidRPr="00140801">
        <w:t xml:space="preserve">Jones, R. I. 1992. The influence of humic substances on lacustrine planktonic food-chains. Hydrobiologia </w:t>
      </w:r>
      <w:r w:rsidRPr="00140801">
        <w:rPr>
          <w:b/>
        </w:rPr>
        <w:t>229</w:t>
      </w:r>
      <w:r w:rsidRPr="00140801">
        <w:t>:73-91.</w:t>
      </w:r>
    </w:p>
    <w:p w14:paraId="6827BE16" w14:textId="77777777" w:rsidR="00140801" w:rsidRPr="00140801" w:rsidRDefault="00140801" w:rsidP="00140801">
      <w:pPr>
        <w:pStyle w:val="EndNoteBibliography"/>
        <w:ind w:left="360" w:hanging="360"/>
      </w:pPr>
      <w:r w:rsidRPr="00140801">
        <w:t xml:space="preserve">Jones, S. E., J. A. Zwart, P. T. Kelly, and C. T. Solomon. 2018. Hydrologic context constrains lake heterotrophy and terrestrial carbon fate. Limnology and Oceanography Letters </w:t>
      </w:r>
      <w:r w:rsidRPr="00140801">
        <w:rPr>
          <w:b/>
        </w:rPr>
        <w:t>3</w:t>
      </w:r>
      <w:r w:rsidRPr="00140801">
        <w:t>:256-264.</w:t>
      </w:r>
    </w:p>
    <w:p w14:paraId="367B169F" w14:textId="77777777" w:rsidR="00140801" w:rsidRPr="00140801" w:rsidRDefault="00140801" w:rsidP="00140801">
      <w:pPr>
        <w:pStyle w:val="EndNoteBibliography"/>
        <w:ind w:left="360" w:hanging="360"/>
      </w:pPr>
      <w:r w:rsidRPr="00140801">
        <w:t xml:space="preserve">Jönsson, M., L. Ranåker, P. Anders Nilsson, and C. Brönmark. 2012. Prey‐type‐dependent foraging of young‐of‐the‐year fish in turbid and humic environments. Ecology of Freshwater Fish </w:t>
      </w:r>
      <w:r w:rsidRPr="00140801">
        <w:rPr>
          <w:b/>
        </w:rPr>
        <w:t>21</w:t>
      </w:r>
      <w:r w:rsidRPr="00140801">
        <w:t>:461-468.</w:t>
      </w:r>
    </w:p>
    <w:p w14:paraId="2B922017" w14:textId="77777777" w:rsidR="00140801" w:rsidRPr="00140801" w:rsidRDefault="00140801" w:rsidP="00140801">
      <w:pPr>
        <w:pStyle w:val="EndNoteBibliography"/>
        <w:ind w:left="360" w:hanging="360"/>
      </w:pPr>
      <w:r w:rsidRPr="00140801">
        <w:t xml:space="preserve">Karlsson, J., P. Bystrom, J. Ask, P. Ask, L. Persson, and M. Jansson. 2009. Light limitation of nutrient-poor lake ecosystems. Nature </w:t>
      </w:r>
      <w:r w:rsidRPr="00140801">
        <w:rPr>
          <w:b/>
        </w:rPr>
        <w:t>460</w:t>
      </w:r>
      <w:r w:rsidRPr="00140801">
        <w:t>:506-509.</w:t>
      </w:r>
    </w:p>
    <w:p w14:paraId="6B97498A" w14:textId="77777777" w:rsidR="00140801" w:rsidRPr="00140801" w:rsidRDefault="00140801" w:rsidP="00140801">
      <w:pPr>
        <w:pStyle w:val="EndNoteBibliography"/>
        <w:ind w:left="360" w:hanging="360"/>
      </w:pPr>
      <w:r w:rsidRPr="00140801">
        <w:lastRenderedPageBreak/>
        <w:t xml:space="preserve">Kawamura, K., R. Yonekura, O. Katano, Y. Taniguchi, and K. Saitoh. 2009. Phylogeography of the Bluegill Sunfish, </w:t>
      </w:r>
      <w:r w:rsidRPr="00140801">
        <w:rPr>
          <w:i/>
        </w:rPr>
        <w:t>Lepomis macrochirus</w:t>
      </w:r>
      <w:r w:rsidRPr="00140801">
        <w:t xml:space="preserve">, in the Mississippi River Basin. Zoological Science </w:t>
      </w:r>
      <w:r w:rsidRPr="00140801">
        <w:rPr>
          <w:b/>
        </w:rPr>
        <w:t>26</w:t>
      </w:r>
      <w:r w:rsidRPr="00140801">
        <w:t>:24-34, 11.</w:t>
      </w:r>
    </w:p>
    <w:p w14:paraId="5B75111B" w14:textId="77777777" w:rsidR="00140801" w:rsidRPr="00140801" w:rsidRDefault="00140801" w:rsidP="00140801">
      <w:pPr>
        <w:pStyle w:val="EndNoteBibliography"/>
        <w:ind w:left="360" w:hanging="360"/>
      </w:pPr>
      <w:r w:rsidRPr="00140801">
        <w:t xml:space="preserve">Kelly, P. T., N. Craig, C. T. Solomon, B. C. Weidel, J. A. Zwart, and S. E. Jones. 2016. Experimental whole-lake increase of dissolved organic carbon concentration produces unexpected increase in crustacean zooplankton density. Global Change Biology </w:t>
      </w:r>
      <w:r w:rsidRPr="00140801">
        <w:rPr>
          <w:b/>
        </w:rPr>
        <w:t>22</w:t>
      </w:r>
      <w:r w:rsidRPr="00140801">
        <w:t>:2766-2775.</w:t>
      </w:r>
    </w:p>
    <w:p w14:paraId="5DDAFAAF" w14:textId="77777777" w:rsidR="00140801" w:rsidRPr="00140801" w:rsidRDefault="00140801" w:rsidP="00140801">
      <w:pPr>
        <w:pStyle w:val="EndNoteBibliography"/>
        <w:ind w:left="360" w:hanging="360"/>
      </w:pPr>
      <w:r w:rsidRPr="00140801">
        <w:t xml:space="preserve">Kelly, P. T., C. T. Solomon, B. C. Weidel, and S. E. Jones. 2014. Terrestrial carbon is a resource, but not a subsidy, for lake zooplankton. Ecology </w:t>
      </w:r>
      <w:r w:rsidRPr="00140801">
        <w:rPr>
          <w:b/>
        </w:rPr>
        <w:t>95</w:t>
      </w:r>
      <w:r w:rsidRPr="00140801">
        <w:t>:1236-1242.</w:t>
      </w:r>
    </w:p>
    <w:p w14:paraId="116ABBEA" w14:textId="77777777" w:rsidR="00140801" w:rsidRPr="00140801" w:rsidRDefault="00140801" w:rsidP="00140801">
      <w:pPr>
        <w:pStyle w:val="EndNoteBibliography"/>
        <w:ind w:left="360" w:hanging="360"/>
      </w:pPr>
      <w:r w:rsidRPr="00140801">
        <w:t xml:space="preserve">Kelly, P. T., C. T. Solomon, J. A. Zwart, and S. E. Jones. 2018. A framework for understanding variation in pelagic gross primary production of lake ecosystems. Ecosystems </w:t>
      </w:r>
      <w:r w:rsidRPr="00140801">
        <w:rPr>
          <w:b/>
        </w:rPr>
        <w:t>21</w:t>
      </w:r>
      <w:r w:rsidRPr="00140801">
        <w:t>:1364-1376.</w:t>
      </w:r>
    </w:p>
    <w:p w14:paraId="54C5B041" w14:textId="77777777" w:rsidR="00140801" w:rsidRPr="00140801" w:rsidRDefault="00140801" w:rsidP="00140801">
      <w:pPr>
        <w:pStyle w:val="EndNoteBibliography"/>
        <w:ind w:left="360" w:hanging="360"/>
      </w:pPr>
      <w:r w:rsidRPr="00140801">
        <w:t xml:space="preserve">Klingenberg, C. P. 2016. Size, shape, and form: concepts of allometry in geometric morphometrics. Development genes and evolution </w:t>
      </w:r>
      <w:r w:rsidRPr="00140801">
        <w:rPr>
          <w:b/>
        </w:rPr>
        <w:t>226</w:t>
      </w:r>
      <w:r w:rsidRPr="00140801">
        <w:t>:113-137.</w:t>
      </w:r>
    </w:p>
    <w:p w14:paraId="763DFCFB" w14:textId="77777777" w:rsidR="00140801" w:rsidRPr="00140801" w:rsidRDefault="00140801" w:rsidP="00140801">
      <w:pPr>
        <w:pStyle w:val="EndNoteBibliography"/>
        <w:ind w:left="360" w:hanging="360"/>
      </w:pPr>
      <w:r w:rsidRPr="00140801">
        <w:t>Koizumi, S., N. Craig, J. A. Zwart, P. T. Kelly, J. P. Ziegler, B. C. Weidel, S. E. Jones, and C. T. Solomon. 2018. Experimental whole-lake dissolved organic carbon increase alters fish diet and density but not growth or productivity. Canadian Journal of Fisheries and Aquatic Sciences.</w:t>
      </w:r>
    </w:p>
    <w:p w14:paraId="5ADBFF74" w14:textId="77777777" w:rsidR="00140801" w:rsidRPr="00140801" w:rsidRDefault="00140801" w:rsidP="00140801">
      <w:pPr>
        <w:pStyle w:val="EndNoteBibliography"/>
        <w:ind w:left="360" w:hanging="360"/>
      </w:pPr>
      <w:r w:rsidRPr="00140801">
        <w:t xml:space="preserve">McPhail, J. D. 1984. Ecology and evolution of sympatric sticklebacks (Gasterosteus): morphological and genetic evidence for a species pair in Enos Lake, British Columbia. Canadian Journal of Zoology </w:t>
      </w:r>
      <w:r w:rsidRPr="00140801">
        <w:rPr>
          <w:b/>
        </w:rPr>
        <w:t>62</w:t>
      </w:r>
      <w:r w:rsidRPr="00140801">
        <w:t>:1402-1408.</w:t>
      </w:r>
    </w:p>
    <w:p w14:paraId="532EAB7A" w14:textId="77777777" w:rsidR="00140801" w:rsidRPr="00140801" w:rsidRDefault="00140801" w:rsidP="00140801">
      <w:pPr>
        <w:pStyle w:val="EndNoteBibliography"/>
        <w:ind w:left="360" w:hanging="360"/>
      </w:pPr>
      <w:r w:rsidRPr="00140801">
        <w:t xml:space="preserve">Meyer-Jacob, C., N. Michelutti, A. M. Paterson, B. F. Cumming, W. B. Keller, and J. P. Smol. 2019. The browning and re-browning of lakes: Divergent lake-water organic carbon trends linked to acid deposition and climate change. Scientific Reports </w:t>
      </w:r>
      <w:r w:rsidRPr="00140801">
        <w:rPr>
          <w:b/>
        </w:rPr>
        <w:t>9</w:t>
      </w:r>
      <w:r w:rsidRPr="00140801">
        <w:t>:1-10.</w:t>
      </w:r>
    </w:p>
    <w:p w14:paraId="6CF597B4" w14:textId="77777777" w:rsidR="00140801" w:rsidRPr="00140801" w:rsidRDefault="00140801" w:rsidP="00140801">
      <w:pPr>
        <w:pStyle w:val="EndNoteBibliography"/>
        <w:ind w:left="360" w:hanging="360"/>
      </w:pPr>
      <w:r w:rsidRPr="00140801">
        <w:t xml:space="preserve">Minguez, L., E. Sperfeld, S. A. Berger, J. C. Nejstgaard, and M. O. Gessner. 2020. Changes in food characteristics reveal indirect effects of lake browning on zooplankton performance. Limnology and Oceanography </w:t>
      </w:r>
      <w:r w:rsidRPr="00140801">
        <w:rPr>
          <w:b/>
        </w:rPr>
        <w:t>65</w:t>
      </w:r>
      <w:r w:rsidRPr="00140801">
        <w:t>:1028-1040.</w:t>
      </w:r>
    </w:p>
    <w:p w14:paraId="2ACDF43C" w14:textId="77777777" w:rsidR="00140801" w:rsidRPr="00140801" w:rsidRDefault="00140801" w:rsidP="00140801">
      <w:pPr>
        <w:pStyle w:val="EndNoteBibliography"/>
        <w:ind w:left="360" w:hanging="360"/>
      </w:pPr>
      <w:r w:rsidRPr="00140801">
        <w:t xml:space="preserve">Mittelbach, G. G. 1981. Foraging efficiency and body size: a study of optimal diet and habitat use by bluegills. Ecology </w:t>
      </w:r>
      <w:r w:rsidRPr="00140801">
        <w:rPr>
          <w:b/>
        </w:rPr>
        <w:t>62</w:t>
      </w:r>
      <w:r w:rsidRPr="00140801">
        <w:t>:1370-1386.</w:t>
      </w:r>
    </w:p>
    <w:p w14:paraId="1CD5669A" w14:textId="6180E097" w:rsidR="00140801" w:rsidRDefault="00140801" w:rsidP="00140801">
      <w:pPr>
        <w:pStyle w:val="EndNoteBibliography"/>
        <w:ind w:left="360" w:hanging="360"/>
        <w:rPr>
          <w:ins w:id="227" w:author="Kaija Gahm" w:date="2021-05-12T12:49:00Z"/>
        </w:rPr>
      </w:pPr>
      <w:r w:rsidRPr="00140801">
        <w:t xml:space="preserve">Olsen, A. M. 2017. Feeding ecology is the primary driver of beak shape diversification in waterfowl. Functional Ecology </w:t>
      </w:r>
      <w:r w:rsidRPr="00140801">
        <w:rPr>
          <w:b/>
        </w:rPr>
        <w:t>31</w:t>
      </w:r>
      <w:r w:rsidRPr="00140801">
        <w:t>:1985-1995.</w:t>
      </w:r>
    </w:p>
    <w:p w14:paraId="3588491B" w14:textId="77777777" w:rsidR="000F5F2A" w:rsidRDefault="000F5F2A" w:rsidP="000F5F2A">
      <w:pPr>
        <w:pStyle w:val="EndNoteBibliography"/>
        <w:ind w:left="360" w:hanging="360"/>
        <w:rPr>
          <w:ins w:id="228" w:author="Kaija Gahm" w:date="2021-05-12T12:49:00Z"/>
        </w:rPr>
      </w:pPr>
      <w:ins w:id="229" w:author="Kaija Gahm" w:date="2021-05-12T12:49:00Z">
        <w:r>
          <w:t>Olsen, AM &amp; A Haber (2017). StereoMorph: Stereo Camera Calibration and Reconstruction. Version</w:t>
        </w:r>
      </w:ins>
    </w:p>
    <w:p w14:paraId="2834E2CA" w14:textId="02ABFA06" w:rsidR="000F5F2A" w:rsidRPr="00140801" w:rsidRDefault="000F5F2A" w:rsidP="000F5F2A">
      <w:pPr>
        <w:pStyle w:val="EndNoteBibliography"/>
        <w:ind w:left="360" w:hanging="360"/>
      </w:pPr>
      <w:ins w:id="230" w:author="Kaija Gahm" w:date="2021-05-12T12:49:00Z">
        <w:r>
          <w:t xml:space="preserve">  1.6.</w:t>
        </w:r>
      </w:ins>
      <w:ins w:id="231" w:author="Kaija Gahm" w:date="2021-05-12T12:50:00Z">
        <w:r>
          <w:t>3</w:t>
        </w:r>
      </w:ins>
      <w:ins w:id="232" w:author="Kaija Gahm" w:date="2021-05-12T12:49:00Z">
        <w:r>
          <w:t>. https://CRAN.R-project.org/package=StereoMorph</w:t>
        </w:r>
      </w:ins>
    </w:p>
    <w:p w14:paraId="122DAEA4" w14:textId="77777777" w:rsidR="00140801" w:rsidRPr="00140801" w:rsidRDefault="00140801" w:rsidP="00140801">
      <w:pPr>
        <w:pStyle w:val="EndNoteBibliography"/>
        <w:ind w:left="360" w:hanging="360"/>
      </w:pPr>
      <w:r w:rsidRPr="00140801">
        <w:t>R Core Team. 2016. R: A language and environment for statistical computing. R Foundation for Statistical Computing, Vienna, Austria.</w:t>
      </w:r>
    </w:p>
    <w:p w14:paraId="095B59EE" w14:textId="77777777" w:rsidR="00140801" w:rsidRPr="00140801" w:rsidRDefault="00140801" w:rsidP="00140801">
      <w:pPr>
        <w:pStyle w:val="EndNoteBibliography"/>
        <w:ind w:left="360" w:hanging="360"/>
      </w:pPr>
      <w:r w:rsidRPr="00140801">
        <w:t xml:space="preserve">Ranaker, L., M. Jonsson, P. A. Nilsson, and C. Bronmark. 2012. Effects of brown and turbid water on piscivore-prey fish interactions along a visibility gradient. Freshwater Biology </w:t>
      </w:r>
      <w:r w:rsidRPr="00140801">
        <w:rPr>
          <w:b/>
        </w:rPr>
        <w:t>57</w:t>
      </w:r>
      <w:r w:rsidRPr="00140801">
        <w:t>:1761-1768.</w:t>
      </w:r>
    </w:p>
    <w:p w14:paraId="58CAE0B2" w14:textId="77777777" w:rsidR="00140801" w:rsidRPr="00140801" w:rsidRDefault="00140801" w:rsidP="00140801">
      <w:pPr>
        <w:pStyle w:val="EndNoteBibliography"/>
        <w:ind w:left="360" w:hanging="360"/>
      </w:pPr>
      <w:r w:rsidRPr="00140801">
        <w:t xml:space="preserve">Reist, J. D. 1986. An empirical evaluation of coefficients used in residual and allometric adjustment of size covariation. Canadian Journal of Zoology </w:t>
      </w:r>
      <w:r w:rsidRPr="00140801">
        <w:rPr>
          <w:b/>
        </w:rPr>
        <w:t>64</w:t>
      </w:r>
      <w:r w:rsidRPr="00140801">
        <w:t>:1363-1368.</w:t>
      </w:r>
    </w:p>
    <w:p w14:paraId="764FF03A" w14:textId="77777777" w:rsidR="00140801" w:rsidRPr="00140801" w:rsidRDefault="00140801" w:rsidP="00140801">
      <w:pPr>
        <w:pStyle w:val="EndNoteBibliography"/>
        <w:ind w:left="360" w:hanging="360"/>
      </w:pPr>
      <w:r w:rsidRPr="00140801">
        <w:t xml:space="preserve">Richardson, J. L., M. C. Urban, D. I. Bolnick, and D. K. Skelly. 2014. Microgeographic adaptation and the spatial scale of evolution. Trends in Ecology &amp; Evolution </w:t>
      </w:r>
      <w:r w:rsidRPr="00140801">
        <w:rPr>
          <w:b/>
        </w:rPr>
        <w:t>29</w:t>
      </w:r>
      <w:r w:rsidRPr="00140801">
        <w:t>:165-176.</w:t>
      </w:r>
    </w:p>
    <w:p w14:paraId="62783E5C" w14:textId="77777777" w:rsidR="00140801" w:rsidRPr="00140801" w:rsidRDefault="00140801" w:rsidP="00140801">
      <w:pPr>
        <w:pStyle w:val="EndNoteBibliography"/>
        <w:ind w:left="360" w:hanging="360"/>
      </w:pPr>
      <w:r w:rsidRPr="00140801">
        <w:t xml:space="preserve">Robinson, B. W., and D. S. Wilson. 1994. Character Release and Displacement in Fishes: A Neglected Literature. The American Naturalist </w:t>
      </w:r>
      <w:r w:rsidRPr="00140801">
        <w:rPr>
          <w:b/>
        </w:rPr>
        <w:t>144</w:t>
      </w:r>
      <w:r w:rsidRPr="00140801">
        <w:t>:596-627.</w:t>
      </w:r>
    </w:p>
    <w:p w14:paraId="7C55763F" w14:textId="77777777" w:rsidR="00140801" w:rsidRPr="00140801" w:rsidRDefault="00140801" w:rsidP="00140801">
      <w:pPr>
        <w:pStyle w:val="EndNoteBibliography"/>
        <w:ind w:left="360" w:hanging="360"/>
      </w:pPr>
      <w:r w:rsidRPr="00140801">
        <w:t xml:space="preserve">Robinson, B. W., and D. S. Wilson. 1996. Genetic variation and phenotypic plasticity in a trophically polymorphic population of pumpkinseed sunfish (Lepomis gibbosus). Evolutionary Ecology </w:t>
      </w:r>
      <w:r w:rsidRPr="00140801">
        <w:rPr>
          <w:b/>
        </w:rPr>
        <w:t>10</w:t>
      </w:r>
      <w:r w:rsidRPr="00140801">
        <w:t>:631-652.</w:t>
      </w:r>
    </w:p>
    <w:p w14:paraId="0782BF20" w14:textId="77777777" w:rsidR="00140801" w:rsidRPr="00140801" w:rsidRDefault="00140801" w:rsidP="00140801">
      <w:pPr>
        <w:pStyle w:val="EndNoteBibliography"/>
        <w:ind w:left="360" w:hanging="360"/>
      </w:pPr>
      <w:r w:rsidRPr="00140801">
        <w:t xml:space="preserve">Robinson, B. W., D. S. Wilson, A. S. Margosian, and P. T. Lotito. 1993. Ecological and morphological differentiation of pumpkinseed sunfish in lakes without bluegill sunfish. Evolutionary Ecology </w:t>
      </w:r>
      <w:r w:rsidRPr="00140801">
        <w:rPr>
          <w:b/>
        </w:rPr>
        <w:t>7</w:t>
      </w:r>
      <w:r w:rsidRPr="00140801">
        <w:t>:451-464.</w:t>
      </w:r>
    </w:p>
    <w:p w14:paraId="03EBB2B2" w14:textId="77777777" w:rsidR="00140801" w:rsidRPr="00140801" w:rsidRDefault="00140801" w:rsidP="00140801">
      <w:pPr>
        <w:pStyle w:val="EndNoteBibliography"/>
        <w:ind w:left="360" w:hanging="360"/>
      </w:pPr>
      <w:r w:rsidRPr="00140801">
        <w:t>Rohlf, F. J. 2006. tpsDig2, digitize landmarks and outlines. Department of Ecology and Evolution, State University of New York Stony Brook, Stony Brook, NY.</w:t>
      </w:r>
    </w:p>
    <w:p w14:paraId="11724F04" w14:textId="77777777" w:rsidR="00140801" w:rsidRPr="00140801" w:rsidRDefault="00140801" w:rsidP="00140801">
      <w:pPr>
        <w:pStyle w:val="EndNoteBibliography"/>
        <w:ind w:left="360" w:hanging="360"/>
      </w:pPr>
      <w:r w:rsidRPr="00140801">
        <w:t xml:space="preserve">Rohlf, F. J., and D. Slice. 1990. Extensions of the Procrustes method for the optimal superimposition of landmarks. Systematic biology </w:t>
      </w:r>
      <w:r w:rsidRPr="00140801">
        <w:rPr>
          <w:b/>
        </w:rPr>
        <w:t>39</w:t>
      </w:r>
      <w:r w:rsidRPr="00140801">
        <w:t>:40-59.</w:t>
      </w:r>
    </w:p>
    <w:p w14:paraId="70577F85" w14:textId="77777777" w:rsidR="00140801" w:rsidRPr="00140801" w:rsidRDefault="00140801" w:rsidP="00140801">
      <w:pPr>
        <w:pStyle w:val="EndNoteBibliography"/>
        <w:ind w:left="360" w:hanging="360"/>
      </w:pPr>
      <w:r w:rsidRPr="00140801">
        <w:lastRenderedPageBreak/>
        <w:t xml:space="preserve">Santonja, M., L. Minguez, M. O. Gessner, and E. Sperfeld. 2017. Predator–prey interactions in a changing world: humic stress disrupts predator threat evasion in copepods. Oecologia </w:t>
      </w:r>
      <w:r w:rsidRPr="00140801">
        <w:rPr>
          <w:b/>
        </w:rPr>
        <w:t>183</w:t>
      </w:r>
      <w:r w:rsidRPr="00140801">
        <w:t>:887-898.</w:t>
      </w:r>
    </w:p>
    <w:p w14:paraId="2BDE3BA3" w14:textId="77777777" w:rsidR="00140801" w:rsidRPr="00140801" w:rsidRDefault="00140801" w:rsidP="00140801">
      <w:pPr>
        <w:pStyle w:val="EndNoteBibliography"/>
        <w:ind w:left="360" w:hanging="360"/>
      </w:pPr>
      <w:r w:rsidRPr="00140801">
        <w:t xml:space="preserve">Schluter, D., and J. D. McPhail. 1993. Character displacement and replicate adaptive radiation. Trends in Ecology &amp; Evolution </w:t>
      </w:r>
      <w:r w:rsidRPr="00140801">
        <w:rPr>
          <w:b/>
        </w:rPr>
        <w:t>8</w:t>
      </w:r>
      <w:r w:rsidRPr="00140801">
        <w:t>:197-200.</w:t>
      </w:r>
    </w:p>
    <w:p w14:paraId="506345E6" w14:textId="77777777" w:rsidR="00140801" w:rsidRPr="00140801" w:rsidRDefault="00140801" w:rsidP="00140801">
      <w:pPr>
        <w:pStyle w:val="EndNoteBibliography"/>
        <w:ind w:left="360" w:hanging="360"/>
      </w:pPr>
      <w:r w:rsidRPr="00140801">
        <w:t xml:space="preserve">Seekell, D. A., J.-F. Lapierre, M. L. Pace, C. Gudasz, S. Sobek, and L. J. Tranvik. 2014. Regional-scale variation of dissolved organic carbon concentrations in Swedish lakes. Limnology and Oceanography </w:t>
      </w:r>
      <w:r w:rsidRPr="00140801">
        <w:rPr>
          <w:b/>
        </w:rPr>
        <w:t>59</w:t>
      </w:r>
      <w:r w:rsidRPr="00140801">
        <w:t>:1612-1620.</w:t>
      </w:r>
    </w:p>
    <w:p w14:paraId="6379B6C5" w14:textId="77777777" w:rsidR="00140801" w:rsidRPr="00140801" w:rsidRDefault="00140801" w:rsidP="00140801">
      <w:pPr>
        <w:pStyle w:val="EndNoteBibliography"/>
        <w:ind w:left="360" w:hanging="360"/>
      </w:pPr>
      <w:r w:rsidRPr="00140801">
        <w:t xml:space="preserve">Skulason, S., and T. B. Smith. 1995. Resource polymorphisms in vertebrates. Trends in Ecology &amp; Evolution </w:t>
      </w:r>
      <w:r w:rsidRPr="00140801">
        <w:rPr>
          <w:b/>
        </w:rPr>
        <w:t>10</w:t>
      </w:r>
      <w:r w:rsidRPr="00140801">
        <w:t>:366-370.</w:t>
      </w:r>
    </w:p>
    <w:p w14:paraId="38613B97" w14:textId="77777777" w:rsidR="00140801" w:rsidRPr="00140801" w:rsidRDefault="00140801" w:rsidP="00140801">
      <w:pPr>
        <w:pStyle w:val="EndNoteBibliography"/>
        <w:ind w:left="360" w:hanging="360"/>
      </w:pPr>
      <w:r w:rsidRPr="00140801">
        <w:t>Solomon, C., S. Jones, B. Weidel, B. Bertolet, C. Bishop, J. Coloso, N. Craig, C. Dassow, S. Koizumi, C. Olson, A. Ross, K. Saunders, W. West, J. Ziegler, and J. Zwart. 2018. MFE database: Data from ecosystem ecology research by Jones, Solomon, and collaborators on the ecology and biogeochemistry of lakes and lake organisms in the Upper Midwest, USA. figshare.</w:t>
      </w:r>
    </w:p>
    <w:p w14:paraId="33718516" w14:textId="77777777" w:rsidR="00140801" w:rsidRPr="00140801" w:rsidRDefault="00140801" w:rsidP="00140801">
      <w:pPr>
        <w:pStyle w:val="EndNoteBibliography"/>
        <w:ind w:left="360" w:hanging="360"/>
      </w:pPr>
      <w:r w:rsidRPr="00140801">
        <w:t xml:space="preserve">Solomon, C. T., S. E. Jones, B. C. Weidel, I. Buffam, M. L. Fork, J. Karlsson, S. Larsen, J. T. Lennon, J. S. Read, S. Sadro, and J. E. Saros. 2015. Ecosystem consequences of of changing inputs of terrestrial dissolved organic matter to lakes: current knowledge and future challenges. Ecosystems </w:t>
      </w:r>
      <w:r w:rsidRPr="00140801">
        <w:rPr>
          <w:b/>
        </w:rPr>
        <w:t>18</w:t>
      </w:r>
      <w:r w:rsidRPr="00140801">
        <w:t>:376-389.</w:t>
      </w:r>
    </w:p>
    <w:p w14:paraId="34B95554" w14:textId="77777777" w:rsidR="00140801" w:rsidRPr="00140801" w:rsidRDefault="00140801" w:rsidP="00140801">
      <w:pPr>
        <w:pStyle w:val="EndNoteBibliography"/>
        <w:ind w:left="360" w:hanging="360"/>
      </w:pPr>
      <w:r w:rsidRPr="00140801">
        <w:t xml:space="preserve">St‐Gelais, N. F., A. R. Sastri, P. A. del Giorgio, and B. E. Beisner. 2017. Magnitude and regulation of zooplankton community production across boreal lakes. Limnology and Oceanography Letters </w:t>
      </w:r>
      <w:r w:rsidRPr="00140801">
        <w:rPr>
          <w:b/>
        </w:rPr>
        <w:t>2</w:t>
      </w:r>
      <w:r w:rsidRPr="00140801">
        <w:t>:210-217.</w:t>
      </w:r>
    </w:p>
    <w:p w14:paraId="5AF2A79F" w14:textId="77777777" w:rsidR="00140801" w:rsidRPr="00140801" w:rsidRDefault="00140801" w:rsidP="00140801">
      <w:pPr>
        <w:pStyle w:val="EndNoteBibliography"/>
        <w:ind w:left="360" w:hanging="360"/>
      </w:pPr>
      <w:r w:rsidRPr="00140801">
        <w:t xml:space="preserve">Svanbäck, R., and P. Eklöv. 2002. Effects of habitat and food resources on morphology and ontogenetic growth trajectories in perch. Oecologia </w:t>
      </w:r>
      <w:r w:rsidRPr="00140801">
        <w:rPr>
          <w:b/>
        </w:rPr>
        <w:t>131</w:t>
      </w:r>
      <w:r w:rsidRPr="00140801">
        <w:t>:61-70.</w:t>
      </w:r>
    </w:p>
    <w:p w14:paraId="5716D7E0" w14:textId="77777777" w:rsidR="00140801" w:rsidRPr="00140801" w:rsidRDefault="00140801" w:rsidP="00140801">
      <w:pPr>
        <w:pStyle w:val="EndNoteBibliography"/>
        <w:ind w:left="360" w:hanging="360"/>
      </w:pPr>
      <w:r w:rsidRPr="00140801">
        <w:t xml:space="preserve">van Dorst, R. M., A. Gårdmark, R. Svanbäck, and M. Huss. 2020. Does browning-induced light limitation reduce fish body growth through shifts in prey composition or reduced foraging rates? Freshwater Biology </w:t>
      </w:r>
      <w:r w:rsidRPr="00140801">
        <w:rPr>
          <w:b/>
        </w:rPr>
        <w:t>65</w:t>
      </w:r>
      <w:r w:rsidRPr="00140801">
        <w:t>:947-959.</w:t>
      </w:r>
    </w:p>
    <w:p w14:paraId="59880466" w14:textId="77777777" w:rsidR="00140801" w:rsidRPr="00140801" w:rsidRDefault="00140801" w:rsidP="00140801">
      <w:pPr>
        <w:pStyle w:val="EndNoteBibliography"/>
        <w:ind w:left="360" w:hanging="360"/>
      </w:pPr>
      <w:r w:rsidRPr="00140801">
        <w:t xml:space="preserve">Vander Zanden, M. J., and Y. Vadeboncoeur. 2002. Fishes as integrators of benthic and pelagic food webs in lakes. Ecology </w:t>
      </w:r>
      <w:r w:rsidRPr="00140801">
        <w:rPr>
          <w:b/>
        </w:rPr>
        <w:t>83</w:t>
      </w:r>
      <w:r w:rsidRPr="00140801">
        <w:t>:2152-2161.</w:t>
      </w:r>
    </w:p>
    <w:p w14:paraId="588B0ED0" w14:textId="77777777" w:rsidR="00140801" w:rsidRPr="00140801" w:rsidRDefault="00140801" w:rsidP="00140801">
      <w:pPr>
        <w:pStyle w:val="EndNoteBibliography"/>
        <w:ind w:left="360" w:hanging="360"/>
      </w:pPr>
      <w:r w:rsidRPr="00140801">
        <w:t xml:space="preserve">Webb, P. W. 1982. Locomotor Patterns in the Evolution of Actinopterygian Fishes. American Zoologist </w:t>
      </w:r>
      <w:r w:rsidRPr="00140801">
        <w:rPr>
          <w:b/>
        </w:rPr>
        <w:t>22</w:t>
      </w:r>
      <w:r w:rsidRPr="00140801">
        <w:t>:329-342.</w:t>
      </w:r>
    </w:p>
    <w:p w14:paraId="5E783674" w14:textId="77777777" w:rsidR="00140801" w:rsidRPr="00140801" w:rsidRDefault="00140801" w:rsidP="00140801">
      <w:pPr>
        <w:pStyle w:val="EndNoteBibliography"/>
        <w:ind w:left="360" w:hanging="360"/>
      </w:pPr>
      <w:r w:rsidRPr="00140801">
        <w:t xml:space="preserve">Weidel, B. C., K. Baglini, S. E. Jones, P. T. Kelly, C. T. Solomon, and J. A. Zwart. 2017. Light climate and dissolved organic carbon concentration influence species-specific changes in fish zooplanktivory. Inland Waters </w:t>
      </w:r>
      <w:r w:rsidRPr="00140801">
        <w:rPr>
          <w:b/>
        </w:rPr>
        <w:t>7</w:t>
      </w:r>
      <w:r w:rsidRPr="00140801">
        <w:t>:210-217.</w:t>
      </w:r>
    </w:p>
    <w:p w14:paraId="2CA85063" w14:textId="77777777" w:rsidR="00140801" w:rsidRPr="00140801" w:rsidRDefault="00140801" w:rsidP="00140801">
      <w:pPr>
        <w:pStyle w:val="EndNoteBibliography"/>
        <w:ind w:left="360" w:hanging="360"/>
      </w:pPr>
      <w:r w:rsidRPr="00140801">
        <w:t xml:space="preserve">Werner, E. E., and D. J. Hall. 1974. Optimal foraging and size selection of prey by bluegill sunfish (Lepomis macrochirus). Ecology </w:t>
      </w:r>
      <w:r w:rsidRPr="00140801">
        <w:rPr>
          <w:b/>
        </w:rPr>
        <w:t>55</w:t>
      </w:r>
      <w:r w:rsidRPr="00140801">
        <w:t>:1042-1052.</w:t>
      </w:r>
    </w:p>
    <w:p w14:paraId="3206167A" w14:textId="355B12CB" w:rsidR="00140801" w:rsidRDefault="00140801" w:rsidP="00140801">
      <w:pPr>
        <w:pStyle w:val="EndNoteBibliography"/>
        <w:ind w:left="360" w:hanging="360"/>
        <w:rPr>
          <w:ins w:id="233" w:author="Kaija Gahm" w:date="2021-05-20T14:20:00Z"/>
        </w:rPr>
      </w:pPr>
      <w:r w:rsidRPr="00140801">
        <w:t xml:space="preserve">Yavno, S., and M. Fox. 2014. Morphological plasticity of native and non-native pumpkinseed sunfish in response to habitat type. Evolutionary Ecology Research </w:t>
      </w:r>
      <w:r w:rsidRPr="00140801">
        <w:rPr>
          <w:b/>
        </w:rPr>
        <w:t>16</w:t>
      </w:r>
      <w:r w:rsidRPr="00140801">
        <w:t>:373-395.</w:t>
      </w:r>
    </w:p>
    <w:p w14:paraId="654B0602" w14:textId="452A97CC" w:rsidR="00E22011" w:rsidRPr="00E22011" w:rsidRDefault="00E22011" w:rsidP="00E22011">
      <w:pPr>
        <w:pStyle w:val="EndNoteBibliography"/>
        <w:ind w:left="360" w:hanging="360"/>
        <w:rPr>
          <w:ins w:id="234" w:author="Kaija Gahm" w:date="2021-05-20T14:25:00Z"/>
        </w:rPr>
      </w:pPr>
      <w:ins w:id="235" w:author="Kaija Gahm" w:date="2021-05-20T14:25:00Z">
        <w:r w:rsidRPr="00E22011">
          <w:t xml:space="preserve">Zelditch, M., Swiderski, D. L., &amp; Sheets, H. D. (2012). </w:t>
        </w:r>
        <w:r w:rsidRPr="00E22011">
          <w:rPr>
            <w:i/>
            <w:iCs/>
          </w:rPr>
          <w:t xml:space="preserve">Geometric </w:t>
        </w:r>
        <w:r>
          <w:rPr>
            <w:i/>
            <w:iCs/>
          </w:rPr>
          <w:t>M</w:t>
        </w:r>
        <w:r w:rsidRPr="00E22011">
          <w:rPr>
            <w:i/>
            <w:iCs/>
          </w:rPr>
          <w:t>orphometrics fo</w:t>
        </w:r>
        <w:r>
          <w:rPr>
            <w:i/>
            <w:iCs/>
          </w:rPr>
          <w:t>r B</w:t>
        </w:r>
        <w:r w:rsidRPr="00E22011">
          <w:rPr>
            <w:i/>
            <w:iCs/>
          </w:rPr>
          <w:t>iologists</w:t>
        </w:r>
        <w:r>
          <w:rPr>
            <w:i/>
            <w:iCs/>
          </w:rPr>
          <w:t>:</w:t>
        </w:r>
        <w:r w:rsidRPr="00E22011">
          <w:rPr>
            <w:i/>
            <w:iCs/>
          </w:rPr>
          <w:t xml:space="preserve"> </w:t>
        </w:r>
        <w:r>
          <w:rPr>
            <w:i/>
            <w:iCs/>
          </w:rPr>
          <w:t>A</w:t>
        </w:r>
        <w:r w:rsidRPr="00E22011">
          <w:rPr>
            <w:i/>
            <w:iCs/>
          </w:rPr>
          <w:t xml:space="preserve"> </w:t>
        </w:r>
        <w:r>
          <w:rPr>
            <w:i/>
            <w:iCs/>
          </w:rPr>
          <w:t>Pr</w:t>
        </w:r>
        <w:r w:rsidRPr="00E22011">
          <w:rPr>
            <w:i/>
            <w:iCs/>
          </w:rPr>
          <w:t>imer</w:t>
        </w:r>
        <w:r w:rsidRPr="00E22011">
          <w:t xml:space="preserve"> (2nd ed.). Elsevier/AP. </w:t>
        </w:r>
      </w:ins>
    </w:p>
    <w:p w14:paraId="01ECD116" w14:textId="0F22CDD5" w:rsidR="00E22011" w:rsidRPr="00140801" w:rsidRDefault="00E22011" w:rsidP="00140801">
      <w:pPr>
        <w:pStyle w:val="EndNoteBibliography"/>
        <w:ind w:left="360" w:hanging="360"/>
      </w:pPr>
    </w:p>
    <w:p w14:paraId="76A6DA1D" w14:textId="0F044635" w:rsidR="002773A0" w:rsidRPr="00FD232F" w:rsidRDefault="001506C8" w:rsidP="001506C8">
      <w:pPr>
        <w:spacing w:after="160" w:line="480" w:lineRule="auto"/>
        <w:rPr>
          <w:rFonts w:ascii="Times New Roman" w:hAnsi="Times New Roman" w:cs="Times New Roman"/>
          <w:color w:val="303030"/>
          <w:sz w:val="22"/>
          <w:shd w:val="clear" w:color="auto" w:fill="FFFFFF"/>
        </w:rPr>
      </w:pPr>
      <w:r>
        <w:rPr>
          <w:rFonts w:ascii="Times New Roman" w:hAnsi="Times New Roman" w:cs="Times New Roman"/>
          <w:sz w:val="22"/>
        </w:rPr>
        <w:fldChar w:fldCharType="end"/>
      </w:r>
      <w:r w:rsidR="002773A0" w:rsidRPr="00FD232F">
        <w:rPr>
          <w:rFonts w:ascii="Times New Roman" w:hAnsi="Times New Roman" w:cs="Times New Roman"/>
          <w:color w:val="303030"/>
          <w:sz w:val="22"/>
          <w:shd w:val="clear" w:color="auto" w:fill="FFFFFF"/>
        </w:rPr>
        <w:br w:type="page"/>
      </w:r>
    </w:p>
    <w:p w14:paraId="28808922" w14:textId="2C70E4EB" w:rsidR="00A95304" w:rsidRPr="00536666" w:rsidRDefault="00A95304" w:rsidP="003447FC">
      <w:pPr>
        <w:spacing w:after="0" w:line="480" w:lineRule="auto"/>
        <w:rPr>
          <w:rFonts w:ascii="Times New Roman" w:hAnsi="Times New Roman" w:cs="Times New Roman"/>
          <w:sz w:val="22"/>
        </w:rPr>
      </w:pPr>
      <w:r w:rsidRPr="00536666">
        <w:rPr>
          <w:rFonts w:ascii="Times New Roman" w:hAnsi="Times New Roman" w:cs="Times New Roman"/>
          <w:b/>
          <w:bCs/>
          <w:sz w:val="22"/>
        </w:rPr>
        <w:lastRenderedPageBreak/>
        <w:t>Table 1</w:t>
      </w:r>
      <w:r w:rsidRPr="00536666">
        <w:rPr>
          <w:rFonts w:ascii="Times New Roman" w:hAnsi="Times New Roman" w:cs="Times New Roman"/>
          <w:sz w:val="22"/>
        </w:rPr>
        <w:t>. Summary of lake characteristics and sampling for survey lakes. DOC is dissolved organic carbon concentration.</w:t>
      </w:r>
    </w:p>
    <w:tbl>
      <w:tblPr>
        <w:tblStyle w:val="ListTable6Colorful-Accent3"/>
        <w:tblpPr w:leftFromText="180" w:rightFromText="180" w:vertAnchor="text" w:horzAnchor="margin" w:tblpY="211"/>
        <w:tblW w:w="9360" w:type="dxa"/>
        <w:tblLayout w:type="fixed"/>
        <w:tblLook w:val="04A0" w:firstRow="1" w:lastRow="0" w:firstColumn="1" w:lastColumn="0" w:noHBand="0" w:noVBand="1"/>
      </w:tblPr>
      <w:tblGrid>
        <w:gridCol w:w="1560"/>
        <w:gridCol w:w="992"/>
        <w:gridCol w:w="1134"/>
        <w:gridCol w:w="709"/>
        <w:gridCol w:w="708"/>
        <w:gridCol w:w="851"/>
        <w:gridCol w:w="1276"/>
        <w:gridCol w:w="1050"/>
        <w:gridCol w:w="1080"/>
      </w:tblGrid>
      <w:tr w:rsidR="00A95304" w:rsidRPr="00757C39" w14:paraId="667FDF52" w14:textId="77777777" w:rsidTr="0056613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2" w:space="0" w:color="auto"/>
            </w:tcBorders>
            <w:tcMar>
              <w:left w:w="58" w:type="dxa"/>
              <w:right w:w="58" w:type="dxa"/>
            </w:tcMar>
            <w:vAlign w:val="center"/>
          </w:tcPr>
          <w:p w14:paraId="66199B2A" w14:textId="77777777" w:rsidR="00A95304" w:rsidRPr="00757C39" w:rsidRDefault="00A95304" w:rsidP="00C12655">
            <w:pPr>
              <w:spacing w:after="0" w:line="480" w:lineRule="auto"/>
              <w:rPr>
                <w:rFonts w:ascii="Times New Roman" w:hAnsi="Times New Roman" w:cs="Times New Roman"/>
                <w:color w:val="auto"/>
                <w:sz w:val="20"/>
                <w:szCs w:val="20"/>
              </w:rPr>
            </w:pPr>
            <w:r w:rsidRPr="00757C39">
              <w:rPr>
                <w:rFonts w:ascii="Times New Roman" w:hAnsi="Times New Roman" w:cs="Times New Roman"/>
                <w:color w:val="auto"/>
                <w:sz w:val="20"/>
                <w:szCs w:val="20"/>
              </w:rPr>
              <w:t>Lake</w:t>
            </w:r>
          </w:p>
          <w:p w14:paraId="7F6294D6" w14:textId="77777777" w:rsidR="00A95304" w:rsidRPr="00757C39" w:rsidRDefault="00A95304" w:rsidP="003447FC">
            <w:pPr>
              <w:spacing w:after="0" w:line="480" w:lineRule="auto"/>
              <w:rPr>
                <w:rFonts w:ascii="Times New Roman" w:hAnsi="Times New Roman" w:cs="Times New Roman"/>
                <w:color w:val="auto"/>
                <w:sz w:val="20"/>
                <w:szCs w:val="20"/>
              </w:rPr>
            </w:pPr>
          </w:p>
        </w:tc>
        <w:tc>
          <w:tcPr>
            <w:tcW w:w="992" w:type="dxa"/>
            <w:tcBorders>
              <w:top w:val="single" w:sz="12" w:space="0" w:color="auto"/>
              <w:bottom w:val="single" w:sz="2" w:space="0" w:color="auto"/>
            </w:tcBorders>
            <w:tcMar>
              <w:left w:w="58" w:type="dxa"/>
              <w:right w:w="58" w:type="dxa"/>
            </w:tcMar>
          </w:tcPr>
          <w:p w14:paraId="03F4DC3E"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Latitude</w:t>
            </w:r>
          </w:p>
        </w:tc>
        <w:tc>
          <w:tcPr>
            <w:tcW w:w="1134" w:type="dxa"/>
            <w:tcBorders>
              <w:top w:val="single" w:sz="12" w:space="0" w:color="auto"/>
              <w:bottom w:val="single" w:sz="2" w:space="0" w:color="auto"/>
            </w:tcBorders>
            <w:tcMar>
              <w:left w:w="58" w:type="dxa"/>
              <w:right w:w="58" w:type="dxa"/>
            </w:tcMar>
          </w:tcPr>
          <w:p w14:paraId="63B1EBCC"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Longitude</w:t>
            </w:r>
          </w:p>
        </w:tc>
        <w:tc>
          <w:tcPr>
            <w:tcW w:w="709" w:type="dxa"/>
            <w:tcBorders>
              <w:top w:val="single" w:sz="12" w:space="0" w:color="auto"/>
              <w:bottom w:val="single" w:sz="4" w:space="0" w:color="auto"/>
            </w:tcBorders>
            <w:tcMar>
              <w:left w:w="58" w:type="dxa"/>
              <w:right w:w="58" w:type="dxa"/>
            </w:tcMar>
          </w:tcPr>
          <w:p w14:paraId="3BAFD092"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Area (ha)</w:t>
            </w:r>
          </w:p>
        </w:tc>
        <w:tc>
          <w:tcPr>
            <w:tcW w:w="708" w:type="dxa"/>
            <w:tcBorders>
              <w:top w:val="single" w:sz="12" w:space="0" w:color="auto"/>
              <w:bottom w:val="single" w:sz="2" w:space="0" w:color="auto"/>
            </w:tcBorders>
            <w:tcMar>
              <w:left w:w="58" w:type="dxa"/>
              <w:right w:w="58" w:type="dxa"/>
            </w:tcMar>
          </w:tcPr>
          <w:p w14:paraId="62E1343F" w14:textId="77777777" w:rsidR="00A95304" w:rsidRPr="00757C39" w:rsidRDefault="00A95304" w:rsidP="00102A90">
            <w:pPr>
              <w:spacing w:after="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Max depth (m)</w:t>
            </w:r>
          </w:p>
        </w:tc>
        <w:tc>
          <w:tcPr>
            <w:tcW w:w="851" w:type="dxa"/>
            <w:tcBorders>
              <w:top w:val="single" w:sz="12" w:space="0" w:color="auto"/>
              <w:bottom w:val="single" w:sz="2" w:space="0" w:color="auto"/>
            </w:tcBorders>
            <w:tcMar>
              <w:left w:w="58" w:type="dxa"/>
              <w:right w:w="58" w:type="dxa"/>
            </w:tcMar>
          </w:tcPr>
          <w:p w14:paraId="749E5277" w14:textId="77777777"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757C39">
              <w:rPr>
                <w:rFonts w:ascii="Times New Roman" w:hAnsi="Times New Roman" w:cs="Times New Roman"/>
                <w:color w:val="auto"/>
                <w:sz w:val="20"/>
                <w:szCs w:val="20"/>
              </w:rPr>
              <w:t>DOC (mg/L)</w:t>
            </w:r>
          </w:p>
        </w:tc>
        <w:tc>
          <w:tcPr>
            <w:tcW w:w="1276" w:type="dxa"/>
            <w:tcBorders>
              <w:top w:val="single" w:sz="12" w:space="0" w:color="auto"/>
              <w:bottom w:val="single" w:sz="2" w:space="0" w:color="auto"/>
            </w:tcBorders>
            <w:tcMar>
              <w:left w:w="58" w:type="dxa"/>
              <w:right w:w="58" w:type="dxa"/>
            </w:tcMar>
          </w:tcPr>
          <w:p w14:paraId="78CE898D" w14:textId="02A34958" w:rsidR="00A95304" w:rsidRPr="00757C39" w:rsidRDefault="007323E5"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Basin</w:t>
            </w:r>
          </w:p>
        </w:tc>
        <w:tc>
          <w:tcPr>
            <w:tcW w:w="1050" w:type="dxa"/>
            <w:tcBorders>
              <w:top w:val="single" w:sz="12" w:space="0" w:color="auto"/>
              <w:bottom w:val="single" w:sz="2" w:space="0" w:color="auto"/>
            </w:tcBorders>
            <w:tcMar>
              <w:left w:w="58" w:type="dxa"/>
              <w:right w:w="58" w:type="dxa"/>
            </w:tcMar>
          </w:tcPr>
          <w:p w14:paraId="267FDCD6" w14:textId="4068E0FD" w:rsidR="00A95304" w:rsidRPr="00757C39" w:rsidRDefault="003275A3"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00A95304" w:rsidRPr="00757C39">
              <w:rPr>
                <w:rFonts w:ascii="Times New Roman" w:hAnsi="Times New Roman" w:cs="Times New Roman"/>
                <w:color w:val="auto"/>
                <w:sz w:val="20"/>
                <w:szCs w:val="20"/>
              </w:rPr>
              <w:t xml:space="preserve"> </w:t>
            </w:r>
            <w:r w:rsidR="00757C39">
              <w:rPr>
                <w:rFonts w:ascii="Times New Roman" w:hAnsi="Times New Roman" w:cs="Times New Roman"/>
                <w:color w:val="auto"/>
                <w:sz w:val="20"/>
                <w:szCs w:val="20"/>
              </w:rPr>
              <w:t>f</w:t>
            </w:r>
            <w:r w:rsidR="00A95304" w:rsidRPr="00757C39">
              <w:rPr>
                <w:rFonts w:ascii="Times New Roman" w:hAnsi="Times New Roman" w:cs="Times New Roman"/>
                <w:color w:val="auto"/>
                <w:sz w:val="20"/>
                <w:szCs w:val="20"/>
              </w:rPr>
              <w:t>ish collected</w:t>
            </w:r>
          </w:p>
        </w:tc>
        <w:tc>
          <w:tcPr>
            <w:tcW w:w="1080" w:type="dxa"/>
            <w:tcBorders>
              <w:top w:val="single" w:sz="12" w:space="0" w:color="auto"/>
              <w:bottom w:val="single" w:sz="2" w:space="0" w:color="auto"/>
            </w:tcBorders>
            <w:tcMar>
              <w:left w:w="58" w:type="dxa"/>
              <w:right w:w="58" w:type="dxa"/>
            </w:tcMar>
          </w:tcPr>
          <w:p w14:paraId="1247C5E7" w14:textId="1E07F36E" w:rsidR="00A95304" w:rsidRPr="00757C39" w:rsidRDefault="00A95304" w:rsidP="003447FC">
            <w:pPr>
              <w:spacing w:after="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0"/>
              </w:rPr>
            </w:pPr>
            <w:r w:rsidRPr="00757C39">
              <w:rPr>
                <w:rFonts w:ascii="Times New Roman" w:hAnsi="Times New Roman" w:cs="Times New Roman"/>
                <w:color w:val="auto"/>
                <w:sz w:val="20"/>
                <w:szCs w:val="20"/>
              </w:rPr>
              <w:t>Capture method(s</w:t>
            </w:r>
            <w:r w:rsidR="0056613A">
              <w:rPr>
                <w:rFonts w:ascii="Times New Roman" w:hAnsi="Times New Roman" w:cs="Times New Roman"/>
                <w:color w:val="auto"/>
                <w:sz w:val="20"/>
                <w:szCs w:val="20"/>
              </w:rPr>
              <w:t>)</w:t>
            </w:r>
            <w:r w:rsidRPr="00757C39">
              <w:rPr>
                <w:rFonts w:ascii="Times New Roman" w:hAnsi="Times New Roman" w:cs="Times New Roman"/>
                <w:color w:val="auto"/>
                <w:sz w:val="20"/>
                <w:szCs w:val="20"/>
              </w:rPr>
              <w:t>*</w:t>
            </w:r>
          </w:p>
        </w:tc>
      </w:tr>
      <w:tr w:rsidR="00A95304" w:rsidRPr="00757C39" w14:paraId="1DD0842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tcBorders>
              <w:top w:val="single" w:sz="2" w:space="0" w:color="auto"/>
            </w:tcBorders>
            <w:shd w:val="clear" w:color="auto" w:fill="FFFFFF" w:themeFill="background1"/>
            <w:noWrap/>
            <w:tcMar>
              <w:left w:w="58" w:type="dxa"/>
              <w:right w:w="58" w:type="dxa"/>
            </w:tcMar>
            <w:hideMark/>
          </w:tcPr>
          <w:p w14:paraId="52A733AA" w14:textId="77777777" w:rsidR="00A95304" w:rsidRPr="00757C39" w:rsidRDefault="00A95304" w:rsidP="003447FC">
            <w:pPr>
              <w:spacing w:after="0" w:line="480" w:lineRule="auto"/>
              <w:rPr>
                <w:rFonts w:ascii="Times New Roman" w:eastAsia="Times New Roman" w:hAnsi="Times New Roman" w:cs="Times New Roman"/>
                <w:color w:val="FFFFFF"/>
                <w:sz w:val="20"/>
                <w:szCs w:val="20"/>
                <w:lang w:eastAsia="en-CA"/>
              </w:rPr>
            </w:pPr>
            <w:r w:rsidRPr="00757C39">
              <w:rPr>
                <w:rFonts w:ascii="Times New Roman" w:eastAsia="Times New Roman" w:hAnsi="Times New Roman" w:cs="Times New Roman"/>
                <w:color w:val="000000"/>
                <w:sz w:val="20"/>
                <w:szCs w:val="20"/>
                <w:lang w:eastAsia="en-CA"/>
              </w:rPr>
              <w:t>Bay</w:t>
            </w:r>
          </w:p>
        </w:tc>
        <w:tc>
          <w:tcPr>
            <w:tcW w:w="992" w:type="dxa"/>
            <w:tcBorders>
              <w:top w:val="single" w:sz="2" w:space="0" w:color="auto"/>
            </w:tcBorders>
            <w:shd w:val="clear" w:color="auto" w:fill="FFFFFF" w:themeFill="background1"/>
            <w:noWrap/>
            <w:tcMar>
              <w:left w:w="58" w:type="dxa"/>
              <w:right w:w="58" w:type="dxa"/>
            </w:tcMar>
            <w:hideMark/>
          </w:tcPr>
          <w:p w14:paraId="7375E9A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46.24418</w:t>
            </w:r>
          </w:p>
        </w:tc>
        <w:tc>
          <w:tcPr>
            <w:tcW w:w="1134" w:type="dxa"/>
            <w:tcBorders>
              <w:top w:val="single" w:sz="2" w:space="0" w:color="auto"/>
            </w:tcBorders>
            <w:shd w:val="clear" w:color="auto" w:fill="FFFFFF" w:themeFill="background1"/>
            <w:noWrap/>
            <w:tcMar>
              <w:left w:w="58" w:type="dxa"/>
              <w:right w:w="58" w:type="dxa"/>
            </w:tcMar>
            <w:hideMark/>
          </w:tcPr>
          <w:p w14:paraId="0D91B74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sz w:val="20"/>
                <w:szCs w:val="20"/>
                <w:lang w:eastAsia="en-CA"/>
              </w:rPr>
            </w:pPr>
            <w:r w:rsidRPr="00757C39">
              <w:rPr>
                <w:rFonts w:ascii="Times New Roman" w:eastAsia="Times New Roman" w:hAnsi="Times New Roman" w:cs="Times New Roman"/>
                <w:color w:val="000000"/>
                <w:sz w:val="20"/>
                <w:szCs w:val="20"/>
                <w:lang w:eastAsia="en-CA"/>
              </w:rPr>
              <w:t>-89.49733</w:t>
            </w:r>
          </w:p>
        </w:tc>
        <w:tc>
          <w:tcPr>
            <w:tcW w:w="709" w:type="dxa"/>
            <w:tcBorders>
              <w:top w:val="single" w:sz="4" w:space="0" w:color="auto"/>
              <w:left w:val="nil"/>
              <w:bottom w:val="nil"/>
              <w:right w:val="nil"/>
            </w:tcBorders>
            <w:shd w:val="clear" w:color="auto" w:fill="auto"/>
            <w:tcMar>
              <w:left w:w="58" w:type="dxa"/>
              <w:right w:w="58" w:type="dxa"/>
            </w:tcMar>
            <w:vAlign w:val="bottom"/>
          </w:tcPr>
          <w:p w14:paraId="2A30481A" w14:textId="7B13408C"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708" w:type="dxa"/>
            <w:tcBorders>
              <w:top w:val="nil"/>
              <w:left w:val="nil"/>
              <w:bottom w:val="nil"/>
              <w:right w:val="nil"/>
            </w:tcBorders>
            <w:shd w:val="clear" w:color="auto" w:fill="auto"/>
            <w:tcMar>
              <w:left w:w="58" w:type="dxa"/>
              <w:right w:w="58" w:type="dxa"/>
            </w:tcMar>
            <w:vAlign w:val="bottom"/>
          </w:tcPr>
          <w:p w14:paraId="194AE138"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12.2</w:t>
            </w:r>
          </w:p>
        </w:tc>
        <w:tc>
          <w:tcPr>
            <w:tcW w:w="851" w:type="dxa"/>
            <w:tcBorders>
              <w:top w:val="single" w:sz="2" w:space="0" w:color="auto"/>
            </w:tcBorders>
            <w:shd w:val="clear" w:color="auto" w:fill="FFFFFF" w:themeFill="background1"/>
            <w:tcMar>
              <w:left w:w="58" w:type="dxa"/>
              <w:right w:w="58" w:type="dxa"/>
            </w:tcMar>
          </w:tcPr>
          <w:p w14:paraId="68AED7AA"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7.4</w:t>
            </w:r>
          </w:p>
        </w:tc>
        <w:tc>
          <w:tcPr>
            <w:tcW w:w="1276" w:type="dxa"/>
            <w:tcBorders>
              <w:top w:val="single" w:sz="2" w:space="0" w:color="auto"/>
            </w:tcBorders>
            <w:shd w:val="clear" w:color="auto" w:fill="FFFFFF" w:themeFill="background1"/>
            <w:tcMar>
              <w:left w:w="58" w:type="dxa"/>
              <w:right w:w="58" w:type="dxa"/>
            </w:tcMar>
          </w:tcPr>
          <w:p w14:paraId="1694890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tcBorders>
              <w:top w:val="single" w:sz="2" w:space="0" w:color="auto"/>
            </w:tcBorders>
            <w:shd w:val="clear" w:color="auto" w:fill="FFFFFF" w:themeFill="background1"/>
            <w:tcMar>
              <w:left w:w="58" w:type="dxa"/>
              <w:right w:w="58" w:type="dxa"/>
            </w:tcMar>
          </w:tcPr>
          <w:p w14:paraId="5B5A67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top w:val="single" w:sz="2" w:space="0" w:color="auto"/>
            </w:tcBorders>
            <w:shd w:val="clear" w:color="auto" w:fill="FFFFFF" w:themeFill="background1"/>
            <w:tcMar>
              <w:left w:w="58" w:type="dxa"/>
              <w:right w:w="58" w:type="dxa"/>
            </w:tcMar>
          </w:tcPr>
          <w:p w14:paraId="36455B6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2EE431B6"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636B21DD"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Birch</w:t>
            </w:r>
          </w:p>
        </w:tc>
        <w:tc>
          <w:tcPr>
            <w:tcW w:w="992" w:type="dxa"/>
            <w:shd w:val="clear" w:color="auto" w:fill="FFFFFF" w:themeFill="background1"/>
            <w:noWrap/>
            <w:tcMar>
              <w:left w:w="58" w:type="dxa"/>
              <w:right w:w="58" w:type="dxa"/>
            </w:tcMar>
            <w:hideMark/>
          </w:tcPr>
          <w:p w14:paraId="1FFEF6A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46.21767</w:t>
            </w:r>
          </w:p>
        </w:tc>
        <w:tc>
          <w:tcPr>
            <w:tcW w:w="1134" w:type="dxa"/>
            <w:shd w:val="clear" w:color="auto" w:fill="FFFFFF" w:themeFill="background1"/>
            <w:noWrap/>
            <w:tcMar>
              <w:left w:w="58" w:type="dxa"/>
              <w:right w:w="58" w:type="dxa"/>
            </w:tcMar>
            <w:hideMark/>
          </w:tcPr>
          <w:p w14:paraId="13481BB7"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-89.83838</w:t>
            </w:r>
          </w:p>
        </w:tc>
        <w:tc>
          <w:tcPr>
            <w:tcW w:w="709" w:type="dxa"/>
            <w:tcBorders>
              <w:top w:val="nil"/>
              <w:left w:val="nil"/>
              <w:bottom w:val="nil"/>
              <w:right w:val="nil"/>
            </w:tcBorders>
            <w:shd w:val="clear" w:color="auto" w:fill="auto"/>
            <w:tcMar>
              <w:left w:w="58" w:type="dxa"/>
              <w:right w:w="58" w:type="dxa"/>
            </w:tcMar>
            <w:vAlign w:val="bottom"/>
          </w:tcPr>
          <w:p w14:paraId="505BE8D0" w14:textId="64D0F6F1"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20</w:t>
            </w:r>
            <w:r w:rsidR="00102A90">
              <w:rPr>
                <w:rFonts w:ascii="Times New Roman" w:hAnsi="Times New Roman" w:cs="Times New Roman"/>
                <w:color w:val="000000"/>
                <w:sz w:val="20"/>
                <w:szCs w:val="20"/>
              </w:rPr>
              <w:t>5</w:t>
            </w:r>
          </w:p>
        </w:tc>
        <w:tc>
          <w:tcPr>
            <w:tcW w:w="708" w:type="dxa"/>
            <w:tcBorders>
              <w:top w:val="nil"/>
              <w:left w:val="nil"/>
              <w:bottom w:val="nil"/>
              <w:right w:val="nil"/>
            </w:tcBorders>
            <w:shd w:val="clear" w:color="auto" w:fill="auto"/>
            <w:tcMar>
              <w:left w:w="58" w:type="dxa"/>
              <w:right w:w="58" w:type="dxa"/>
            </w:tcMar>
            <w:vAlign w:val="bottom"/>
          </w:tcPr>
          <w:p w14:paraId="70FF4947"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13.7</w:t>
            </w:r>
          </w:p>
        </w:tc>
        <w:tc>
          <w:tcPr>
            <w:tcW w:w="851" w:type="dxa"/>
            <w:shd w:val="clear" w:color="auto" w:fill="FFFFFF" w:themeFill="background1"/>
            <w:tcMar>
              <w:left w:w="58" w:type="dxa"/>
              <w:right w:w="58" w:type="dxa"/>
            </w:tcMar>
          </w:tcPr>
          <w:p w14:paraId="0CAB2135"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10.9</w:t>
            </w:r>
          </w:p>
        </w:tc>
        <w:tc>
          <w:tcPr>
            <w:tcW w:w="1276" w:type="dxa"/>
            <w:shd w:val="clear" w:color="auto" w:fill="FFFFFF" w:themeFill="background1"/>
            <w:tcMar>
              <w:left w:w="58" w:type="dxa"/>
              <w:right w:w="58" w:type="dxa"/>
            </w:tcMar>
          </w:tcPr>
          <w:p w14:paraId="1C259DD6"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A24DB5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29</w:t>
            </w:r>
          </w:p>
        </w:tc>
        <w:tc>
          <w:tcPr>
            <w:tcW w:w="1080" w:type="dxa"/>
            <w:shd w:val="clear" w:color="auto" w:fill="FFFFFF" w:themeFill="background1"/>
            <w:tcMar>
              <w:left w:w="58" w:type="dxa"/>
              <w:right w:w="58" w:type="dxa"/>
            </w:tcMar>
          </w:tcPr>
          <w:p w14:paraId="22FF1563"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1AF11F3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353D62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Crampton</w:t>
            </w:r>
          </w:p>
        </w:tc>
        <w:tc>
          <w:tcPr>
            <w:tcW w:w="992" w:type="dxa"/>
            <w:shd w:val="clear" w:color="auto" w:fill="FFFFFF" w:themeFill="background1"/>
            <w:noWrap/>
            <w:tcMar>
              <w:left w:w="58" w:type="dxa"/>
              <w:right w:w="58" w:type="dxa"/>
            </w:tcMar>
            <w:hideMark/>
          </w:tcPr>
          <w:p w14:paraId="424C6BF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46.20965</w:t>
            </w:r>
          </w:p>
        </w:tc>
        <w:tc>
          <w:tcPr>
            <w:tcW w:w="1134" w:type="dxa"/>
            <w:shd w:val="clear" w:color="auto" w:fill="FFFFFF" w:themeFill="background1"/>
            <w:noWrap/>
            <w:tcMar>
              <w:left w:w="58" w:type="dxa"/>
              <w:right w:w="58" w:type="dxa"/>
            </w:tcMar>
            <w:hideMark/>
          </w:tcPr>
          <w:p w14:paraId="08D7BB7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-89.47368</w:t>
            </w:r>
          </w:p>
        </w:tc>
        <w:tc>
          <w:tcPr>
            <w:tcW w:w="709" w:type="dxa"/>
            <w:tcBorders>
              <w:top w:val="nil"/>
              <w:left w:val="nil"/>
              <w:bottom w:val="nil"/>
              <w:right w:val="nil"/>
            </w:tcBorders>
            <w:shd w:val="clear" w:color="auto" w:fill="auto"/>
            <w:tcMar>
              <w:left w:w="58" w:type="dxa"/>
              <w:right w:w="58" w:type="dxa"/>
            </w:tcMar>
            <w:vAlign w:val="bottom"/>
          </w:tcPr>
          <w:p w14:paraId="57401DBF" w14:textId="31737C0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w:t>
            </w:r>
            <w:r w:rsidR="00102A90">
              <w:rPr>
                <w:rFonts w:ascii="Times New Roman" w:hAnsi="Times New Roman" w:cs="Times New Roman"/>
                <w:color w:val="000000"/>
                <w:sz w:val="20"/>
                <w:szCs w:val="20"/>
              </w:rPr>
              <w:t>6</w:t>
            </w:r>
          </w:p>
        </w:tc>
        <w:tc>
          <w:tcPr>
            <w:tcW w:w="708" w:type="dxa"/>
            <w:tcBorders>
              <w:top w:val="nil"/>
              <w:left w:val="nil"/>
              <w:bottom w:val="nil"/>
              <w:right w:val="nil"/>
            </w:tcBorders>
            <w:shd w:val="clear" w:color="auto" w:fill="auto"/>
            <w:tcMar>
              <w:left w:w="58" w:type="dxa"/>
              <w:right w:w="58" w:type="dxa"/>
            </w:tcMar>
            <w:vAlign w:val="bottom"/>
          </w:tcPr>
          <w:p w14:paraId="51C20DD7"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18.5</w:t>
            </w:r>
          </w:p>
        </w:tc>
        <w:tc>
          <w:tcPr>
            <w:tcW w:w="851" w:type="dxa"/>
            <w:shd w:val="clear" w:color="auto" w:fill="FFFFFF" w:themeFill="background1"/>
            <w:tcMar>
              <w:left w:w="58" w:type="dxa"/>
              <w:right w:w="58" w:type="dxa"/>
            </w:tcMar>
          </w:tcPr>
          <w:p w14:paraId="1C99C8B3" w14:textId="59FE9613"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w:t>
            </w:r>
            <w:r w:rsidR="009968D3">
              <w:rPr>
                <w:rFonts w:ascii="Times New Roman" w:eastAsia="Times New Roman" w:hAnsi="Times New Roman" w:cs="Times New Roman"/>
                <w:color w:val="000000"/>
                <w:sz w:val="20"/>
                <w:szCs w:val="20"/>
                <w:lang w:eastAsia="en-CA"/>
              </w:rPr>
              <w:t>.0</w:t>
            </w:r>
          </w:p>
        </w:tc>
        <w:tc>
          <w:tcPr>
            <w:tcW w:w="1276" w:type="dxa"/>
            <w:shd w:val="clear" w:color="auto" w:fill="FFFFFF" w:themeFill="background1"/>
            <w:tcMar>
              <w:left w:w="58" w:type="dxa"/>
              <w:right w:w="58" w:type="dxa"/>
            </w:tcMar>
          </w:tcPr>
          <w:p w14:paraId="52B53B7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0DB7262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63FDC3E"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1C86F2FB"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F46B7D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Found</w:t>
            </w:r>
          </w:p>
        </w:tc>
        <w:tc>
          <w:tcPr>
            <w:tcW w:w="992" w:type="dxa"/>
            <w:shd w:val="clear" w:color="auto" w:fill="FFFFFF" w:themeFill="background1"/>
            <w:noWrap/>
            <w:tcMar>
              <w:left w:w="58" w:type="dxa"/>
              <w:right w:w="58" w:type="dxa"/>
            </w:tcMar>
            <w:hideMark/>
          </w:tcPr>
          <w:p w14:paraId="4707F53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45.95051</w:t>
            </w:r>
          </w:p>
        </w:tc>
        <w:tc>
          <w:tcPr>
            <w:tcW w:w="1134" w:type="dxa"/>
            <w:shd w:val="clear" w:color="auto" w:fill="FFFFFF" w:themeFill="background1"/>
            <w:noWrap/>
            <w:tcMar>
              <w:left w:w="58" w:type="dxa"/>
              <w:right w:w="58" w:type="dxa"/>
            </w:tcMar>
            <w:hideMark/>
          </w:tcPr>
          <w:p w14:paraId="17583D9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-89.45320</w:t>
            </w:r>
          </w:p>
        </w:tc>
        <w:tc>
          <w:tcPr>
            <w:tcW w:w="709" w:type="dxa"/>
            <w:tcBorders>
              <w:top w:val="nil"/>
              <w:left w:val="nil"/>
              <w:bottom w:val="nil"/>
              <w:right w:val="nil"/>
            </w:tcBorders>
            <w:shd w:val="clear" w:color="auto" w:fill="auto"/>
            <w:tcMar>
              <w:left w:w="58" w:type="dxa"/>
              <w:right w:w="58" w:type="dxa"/>
            </w:tcMar>
            <w:vAlign w:val="bottom"/>
          </w:tcPr>
          <w:p w14:paraId="2F3EA8B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136</w:t>
            </w:r>
          </w:p>
        </w:tc>
        <w:tc>
          <w:tcPr>
            <w:tcW w:w="708" w:type="dxa"/>
            <w:tcBorders>
              <w:top w:val="nil"/>
              <w:left w:val="nil"/>
              <w:bottom w:val="nil"/>
              <w:right w:val="nil"/>
            </w:tcBorders>
            <w:shd w:val="clear" w:color="auto" w:fill="auto"/>
            <w:tcMar>
              <w:left w:w="58" w:type="dxa"/>
              <w:right w:w="58" w:type="dxa"/>
            </w:tcMar>
            <w:vAlign w:val="bottom"/>
          </w:tcPr>
          <w:p w14:paraId="11DA269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7906CFE8"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6.2</w:t>
            </w:r>
          </w:p>
        </w:tc>
        <w:tc>
          <w:tcPr>
            <w:tcW w:w="1276" w:type="dxa"/>
            <w:shd w:val="clear" w:color="auto" w:fill="FFFFFF" w:themeFill="background1"/>
            <w:tcMar>
              <w:left w:w="58" w:type="dxa"/>
              <w:right w:w="58" w:type="dxa"/>
            </w:tcMar>
          </w:tcPr>
          <w:p w14:paraId="1562F6D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10A3430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24F6F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3E082E38"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00244D0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Hummingbird</w:t>
            </w:r>
          </w:p>
        </w:tc>
        <w:tc>
          <w:tcPr>
            <w:tcW w:w="992" w:type="dxa"/>
            <w:shd w:val="clear" w:color="auto" w:fill="FFFFFF" w:themeFill="background1"/>
            <w:noWrap/>
            <w:tcMar>
              <w:left w:w="58" w:type="dxa"/>
              <w:right w:w="58" w:type="dxa"/>
            </w:tcMar>
            <w:hideMark/>
          </w:tcPr>
          <w:p w14:paraId="0BAB776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46.24368</w:t>
            </w:r>
          </w:p>
        </w:tc>
        <w:tc>
          <w:tcPr>
            <w:tcW w:w="1134" w:type="dxa"/>
            <w:shd w:val="clear" w:color="auto" w:fill="FFFFFF" w:themeFill="background1"/>
            <w:noWrap/>
            <w:tcMar>
              <w:left w:w="58" w:type="dxa"/>
              <w:right w:w="58" w:type="dxa"/>
            </w:tcMar>
            <w:hideMark/>
          </w:tcPr>
          <w:p w14:paraId="4C0FB7C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-89.50587</w:t>
            </w:r>
          </w:p>
        </w:tc>
        <w:tc>
          <w:tcPr>
            <w:tcW w:w="709" w:type="dxa"/>
            <w:tcBorders>
              <w:top w:val="nil"/>
              <w:left w:val="nil"/>
              <w:bottom w:val="nil"/>
              <w:right w:val="nil"/>
            </w:tcBorders>
            <w:shd w:val="clear" w:color="auto" w:fill="auto"/>
            <w:tcMar>
              <w:left w:w="58" w:type="dxa"/>
              <w:right w:w="58" w:type="dxa"/>
            </w:tcMar>
            <w:vAlign w:val="bottom"/>
          </w:tcPr>
          <w:p w14:paraId="120A38F5" w14:textId="123A97BD" w:rsidR="00A95304" w:rsidRPr="00757C39" w:rsidRDefault="00102A90"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2D37DA3C"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7.6</w:t>
            </w:r>
          </w:p>
        </w:tc>
        <w:tc>
          <w:tcPr>
            <w:tcW w:w="851" w:type="dxa"/>
            <w:shd w:val="clear" w:color="auto" w:fill="FFFFFF" w:themeFill="background1"/>
            <w:tcMar>
              <w:left w:w="58" w:type="dxa"/>
              <w:right w:w="58" w:type="dxa"/>
            </w:tcMar>
          </w:tcPr>
          <w:p w14:paraId="52BBF15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24.5</w:t>
            </w:r>
          </w:p>
        </w:tc>
        <w:tc>
          <w:tcPr>
            <w:tcW w:w="1276" w:type="dxa"/>
            <w:shd w:val="clear" w:color="auto" w:fill="FFFFFF" w:themeFill="background1"/>
            <w:tcMar>
              <w:left w:w="58" w:type="dxa"/>
              <w:right w:w="58" w:type="dxa"/>
            </w:tcMar>
          </w:tcPr>
          <w:p w14:paraId="0F272DCB"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6D1470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42442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A</w:t>
            </w:r>
          </w:p>
        </w:tc>
      </w:tr>
      <w:tr w:rsidR="00A95304" w:rsidRPr="00757C39" w14:paraId="142A498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AE1E73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Little Crooked</w:t>
            </w:r>
          </w:p>
        </w:tc>
        <w:tc>
          <w:tcPr>
            <w:tcW w:w="992" w:type="dxa"/>
            <w:shd w:val="clear" w:color="auto" w:fill="FFFFFF" w:themeFill="background1"/>
            <w:noWrap/>
            <w:tcMar>
              <w:left w:w="58" w:type="dxa"/>
              <w:right w:w="58" w:type="dxa"/>
            </w:tcMar>
            <w:hideMark/>
          </w:tcPr>
          <w:p w14:paraId="277037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46.15085</w:t>
            </w:r>
          </w:p>
        </w:tc>
        <w:tc>
          <w:tcPr>
            <w:tcW w:w="1134" w:type="dxa"/>
            <w:shd w:val="clear" w:color="auto" w:fill="FFFFFF" w:themeFill="background1"/>
            <w:noWrap/>
            <w:tcMar>
              <w:left w:w="58" w:type="dxa"/>
              <w:right w:w="58" w:type="dxa"/>
            </w:tcMar>
            <w:hideMark/>
          </w:tcPr>
          <w:p w14:paraId="16FF69B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-89.69511</w:t>
            </w:r>
          </w:p>
        </w:tc>
        <w:tc>
          <w:tcPr>
            <w:tcW w:w="709" w:type="dxa"/>
            <w:tcBorders>
              <w:top w:val="nil"/>
              <w:left w:val="nil"/>
              <w:bottom w:val="nil"/>
              <w:right w:val="nil"/>
            </w:tcBorders>
            <w:shd w:val="clear" w:color="auto" w:fill="auto"/>
            <w:tcMar>
              <w:left w:w="58" w:type="dxa"/>
              <w:right w:w="58" w:type="dxa"/>
            </w:tcMar>
            <w:vAlign w:val="bottom"/>
          </w:tcPr>
          <w:p w14:paraId="5F868570"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62</w:t>
            </w:r>
          </w:p>
        </w:tc>
        <w:tc>
          <w:tcPr>
            <w:tcW w:w="708" w:type="dxa"/>
            <w:tcBorders>
              <w:top w:val="nil"/>
              <w:left w:val="nil"/>
              <w:bottom w:val="nil"/>
              <w:right w:val="nil"/>
            </w:tcBorders>
            <w:shd w:val="clear" w:color="auto" w:fill="auto"/>
            <w:tcMar>
              <w:left w:w="58" w:type="dxa"/>
              <w:right w:w="58" w:type="dxa"/>
            </w:tcMar>
            <w:vAlign w:val="bottom"/>
          </w:tcPr>
          <w:p w14:paraId="46BA073C"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9.1</w:t>
            </w:r>
          </w:p>
        </w:tc>
        <w:tc>
          <w:tcPr>
            <w:tcW w:w="851" w:type="dxa"/>
            <w:shd w:val="clear" w:color="auto" w:fill="FFFFFF" w:themeFill="background1"/>
            <w:tcMar>
              <w:left w:w="58" w:type="dxa"/>
              <w:right w:w="58" w:type="dxa"/>
            </w:tcMar>
          </w:tcPr>
          <w:p w14:paraId="69B451B3"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4.1</w:t>
            </w:r>
          </w:p>
        </w:tc>
        <w:tc>
          <w:tcPr>
            <w:tcW w:w="1276" w:type="dxa"/>
            <w:shd w:val="clear" w:color="auto" w:fill="FFFFFF" w:themeFill="background1"/>
            <w:tcMar>
              <w:left w:w="58" w:type="dxa"/>
              <w:right w:w="58" w:type="dxa"/>
            </w:tcMar>
          </w:tcPr>
          <w:p w14:paraId="45AF361D"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6DBBDA90"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ABCB2F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13609AA4"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3553A8CB"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Lost</w:t>
            </w:r>
          </w:p>
        </w:tc>
        <w:tc>
          <w:tcPr>
            <w:tcW w:w="992" w:type="dxa"/>
            <w:shd w:val="clear" w:color="auto" w:fill="FFFFFF" w:themeFill="background1"/>
            <w:noWrap/>
            <w:tcMar>
              <w:left w:w="58" w:type="dxa"/>
              <w:right w:w="58" w:type="dxa"/>
            </w:tcMar>
            <w:hideMark/>
          </w:tcPr>
          <w:p w14:paraId="657F4B0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45.96554</w:t>
            </w:r>
          </w:p>
        </w:tc>
        <w:tc>
          <w:tcPr>
            <w:tcW w:w="1134" w:type="dxa"/>
            <w:shd w:val="clear" w:color="auto" w:fill="FFFFFF" w:themeFill="background1"/>
            <w:noWrap/>
            <w:tcMar>
              <w:left w:w="58" w:type="dxa"/>
              <w:right w:w="58" w:type="dxa"/>
            </w:tcMar>
            <w:hideMark/>
          </w:tcPr>
          <w:p w14:paraId="5F6E898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-89.48312</w:t>
            </w:r>
          </w:p>
        </w:tc>
        <w:tc>
          <w:tcPr>
            <w:tcW w:w="709" w:type="dxa"/>
            <w:tcBorders>
              <w:top w:val="nil"/>
              <w:left w:val="nil"/>
              <w:bottom w:val="nil"/>
              <w:right w:val="nil"/>
            </w:tcBorders>
            <w:shd w:val="clear" w:color="auto" w:fill="auto"/>
            <w:tcMar>
              <w:left w:w="58" w:type="dxa"/>
              <w:right w:w="58" w:type="dxa"/>
            </w:tcMar>
            <w:vAlign w:val="bottom"/>
          </w:tcPr>
          <w:p w14:paraId="2EA0255E" w14:textId="4C023A3F"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218</w:t>
            </w:r>
          </w:p>
        </w:tc>
        <w:tc>
          <w:tcPr>
            <w:tcW w:w="708" w:type="dxa"/>
            <w:tcBorders>
              <w:top w:val="nil"/>
              <w:left w:val="nil"/>
              <w:bottom w:val="nil"/>
              <w:right w:val="nil"/>
            </w:tcBorders>
            <w:shd w:val="clear" w:color="auto" w:fill="auto"/>
            <w:tcMar>
              <w:left w:w="58" w:type="dxa"/>
              <w:right w:w="58" w:type="dxa"/>
            </w:tcMar>
            <w:vAlign w:val="bottom"/>
          </w:tcPr>
          <w:p w14:paraId="50C648A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6.1</w:t>
            </w:r>
          </w:p>
        </w:tc>
        <w:tc>
          <w:tcPr>
            <w:tcW w:w="851" w:type="dxa"/>
            <w:shd w:val="clear" w:color="auto" w:fill="FFFFFF" w:themeFill="background1"/>
            <w:tcMar>
              <w:left w:w="58" w:type="dxa"/>
              <w:right w:w="58" w:type="dxa"/>
            </w:tcMar>
          </w:tcPr>
          <w:p w14:paraId="61DD659C"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4.0</w:t>
            </w:r>
          </w:p>
        </w:tc>
        <w:tc>
          <w:tcPr>
            <w:tcW w:w="1276" w:type="dxa"/>
            <w:shd w:val="clear" w:color="auto" w:fill="FFFFFF" w:themeFill="background1"/>
            <w:tcMar>
              <w:left w:w="58" w:type="dxa"/>
              <w:right w:w="58" w:type="dxa"/>
            </w:tcMar>
          </w:tcPr>
          <w:p w14:paraId="05900E0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0277F6A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4F3DDD53"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03D95578"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7C1935C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McCullough</w:t>
            </w:r>
          </w:p>
        </w:tc>
        <w:tc>
          <w:tcPr>
            <w:tcW w:w="992" w:type="dxa"/>
            <w:shd w:val="clear" w:color="auto" w:fill="FFFFFF" w:themeFill="background1"/>
            <w:noWrap/>
            <w:tcMar>
              <w:left w:w="58" w:type="dxa"/>
              <w:right w:w="58" w:type="dxa"/>
            </w:tcMar>
            <w:hideMark/>
          </w:tcPr>
          <w:p w14:paraId="6E30257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46.19831</w:t>
            </w:r>
          </w:p>
        </w:tc>
        <w:tc>
          <w:tcPr>
            <w:tcW w:w="1134" w:type="dxa"/>
            <w:shd w:val="clear" w:color="auto" w:fill="FFFFFF" w:themeFill="background1"/>
            <w:noWrap/>
            <w:tcMar>
              <w:left w:w="58" w:type="dxa"/>
              <w:right w:w="58" w:type="dxa"/>
            </w:tcMar>
            <w:hideMark/>
          </w:tcPr>
          <w:p w14:paraId="48197BD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-89.57043</w:t>
            </w:r>
          </w:p>
        </w:tc>
        <w:tc>
          <w:tcPr>
            <w:tcW w:w="709" w:type="dxa"/>
            <w:tcBorders>
              <w:top w:val="nil"/>
              <w:left w:val="nil"/>
              <w:bottom w:val="nil"/>
              <w:right w:val="nil"/>
            </w:tcBorders>
            <w:shd w:val="clear" w:color="auto" w:fill="auto"/>
            <w:tcMar>
              <w:left w:w="58" w:type="dxa"/>
              <w:right w:w="58" w:type="dxa"/>
            </w:tcMar>
            <w:vAlign w:val="bottom"/>
          </w:tcPr>
          <w:p w14:paraId="14B03FC5" w14:textId="5A591709"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89</w:t>
            </w:r>
          </w:p>
        </w:tc>
        <w:tc>
          <w:tcPr>
            <w:tcW w:w="708" w:type="dxa"/>
            <w:tcBorders>
              <w:top w:val="nil"/>
              <w:left w:val="nil"/>
              <w:bottom w:val="nil"/>
              <w:right w:val="nil"/>
            </w:tcBorders>
            <w:shd w:val="clear" w:color="auto" w:fill="auto"/>
            <w:tcMar>
              <w:left w:w="58" w:type="dxa"/>
              <w:right w:w="58" w:type="dxa"/>
            </w:tcMar>
            <w:vAlign w:val="bottom"/>
          </w:tcPr>
          <w:p w14:paraId="488B348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shd w:val="clear" w:color="auto" w:fill="FFFFFF" w:themeFill="background1"/>
            <w:tcMar>
              <w:left w:w="58" w:type="dxa"/>
              <w:right w:w="58" w:type="dxa"/>
            </w:tcMar>
          </w:tcPr>
          <w:p w14:paraId="1F6B99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14.3</w:t>
            </w:r>
          </w:p>
        </w:tc>
        <w:tc>
          <w:tcPr>
            <w:tcW w:w="1276" w:type="dxa"/>
            <w:shd w:val="clear" w:color="auto" w:fill="FFFFFF" w:themeFill="background1"/>
            <w:tcMar>
              <w:left w:w="58" w:type="dxa"/>
              <w:right w:w="58" w:type="dxa"/>
            </w:tcMar>
          </w:tcPr>
          <w:p w14:paraId="7DE7F2C1"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4658D21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881BA6A"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6CA9DE4B"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3B091B8"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Muskellunge</w:t>
            </w:r>
          </w:p>
        </w:tc>
        <w:tc>
          <w:tcPr>
            <w:tcW w:w="992" w:type="dxa"/>
            <w:shd w:val="clear" w:color="auto" w:fill="FFFFFF" w:themeFill="background1"/>
            <w:noWrap/>
            <w:tcMar>
              <w:left w:w="58" w:type="dxa"/>
              <w:right w:w="58" w:type="dxa"/>
            </w:tcMar>
            <w:hideMark/>
          </w:tcPr>
          <w:p w14:paraId="67D3115D"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45.95180</w:t>
            </w:r>
          </w:p>
        </w:tc>
        <w:tc>
          <w:tcPr>
            <w:tcW w:w="1134" w:type="dxa"/>
            <w:shd w:val="clear" w:color="auto" w:fill="FFFFFF" w:themeFill="background1"/>
            <w:noWrap/>
            <w:tcMar>
              <w:left w:w="58" w:type="dxa"/>
              <w:right w:w="58" w:type="dxa"/>
            </w:tcMar>
            <w:hideMark/>
          </w:tcPr>
          <w:p w14:paraId="274E0E9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-89.37989</w:t>
            </w:r>
          </w:p>
        </w:tc>
        <w:tc>
          <w:tcPr>
            <w:tcW w:w="709" w:type="dxa"/>
            <w:tcBorders>
              <w:top w:val="nil"/>
              <w:left w:val="nil"/>
              <w:bottom w:val="nil"/>
              <w:right w:val="nil"/>
            </w:tcBorders>
            <w:shd w:val="clear" w:color="auto" w:fill="auto"/>
            <w:tcMar>
              <w:left w:w="58" w:type="dxa"/>
              <w:right w:w="58" w:type="dxa"/>
            </w:tcMar>
            <w:vAlign w:val="bottom"/>
          </w:tcPr>
          <w:p w14:paraId="78930069" w14:textId="68C264F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109</w:t>
            </w:r>
          </w:p>
        </w:tc>
        <w:tc>
          <w:tcPr>
            <w:tcW w:w="708" w:type="dxa"/>
            <w:tcBorders>
              <w:top w:val="nil"/>
              <w:left w:val="nil"/>
              <w:bottom w:val="nil"/>
              <w:right w:val="nil"/>
            </w:tcBorders>
            <w:shd w:val="clear" w:color="auto" w:fill="auto"/>
            <w:tcMar>
              <w:left w:w="58" w:type="dxa"/>
              <w:right w:w="58" w:type="dxa"/>
            </w:tcMar>
            <w:vAlign w:val="bottom"/>
          </w:tcPr>
          <w:p w14:paraId="3A83AD83"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5.8</w:t>
            </w:r>
          </w:p>
        </w:tc>
        <w:tc>
          <w:tcPr>
            <w:tcW w:w="851" w:type="dxa"/>
            <w:shd w:val="clear" w:color="auto" w:fill="FFFFFF" w:themeFill="background1"/>
            <w:tcMar>
              <w:left w:w="58" w:type="dxa"/>
              <w:right w:w="58" w:type="dxa"/>
            </w:tcMar>
          </w:tcPr>
          <w:p w14:paraId="68A44DAF"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6.7</w:t>
            </w:r>
          </w:p>
        </w:tc>
        <w:tc>
          <w:tcPr>
            <w:tcW w:w="1276" w:type="dxa"/>
            <w:shd w:val="clear" w:color="auto" w:fill="FFFFFF" w:themeFill="background1"/>
            <w:tcMar>
              <w:left w:w="58" w:type="dxa"/>
              <w:right w:w="58" w:type="dxa"/>
            </w:tcMar>
          </w:tcPr>
          <w:p w14:paraId="02451D47"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3080D31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592E9F80"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E</w:t>
            </w:r>
          </w:p>
        </w:tc>
      </w:tr>
      <w:tr w:rsidR="00A95304" w:rsidRPr="00757C39" w14:paraId="5D0F22DF"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4BC1D98F"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Oxbow</w:t>
            </w:r>
          </w:p>
        </w:tc>
        <w:tc>
          <w:tcPr>
            <w:tcW w:w="992" w:type="dxa"/>
            <w:shd w:val="clear" w:color="auto" w:fill="FFFFFF" w:themeFill="background1"/>
            <w:noWrap/>
            <w:tcMar>
              <w:left w:w="58" w:type="dxa"/>
              <w:right w:w="58" w:type="dxa"/>
            </w:tcMar>
            <w:hideMark/>
          </w:tcPr>
          <w:p w14:paraId="66C41598"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46.19967</w:t>
            </w:r>
          </w:p>
        </w:tc>
        <w:tc>
          <w:tcPr>
            <w:tcW w:w="1134" w:type="dxa"/>
            <w:shd w:val="clear" w:color="auto" w:fill="FFFFFF" w:themeFill="background1"/>
            <w:noWrap/>
            <w:tcMar>
              <w:left w:w="58" w:type="dxa"/>
              <w:right w:w="58" w:type="dxa"/>
            </w:tcMar>
            <w:hideMark/>
          </w:tcPr>
          <w:p w14:paraId="0B7D4F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-89.49964</w:t>
            </w:r>
          </w:p>
        </w:tc>
        <w:tc>
          <w:tcPr>
            <w:tcW w:w="709" w:type="dxa"/>
            <w:tcBorders>
              <w:top w:val="nil"/>
              <w:left w:val="nil"/>
              <w:bottom w:val="nil"/>
              <w:right w:val="nil"/>
            </w:tcBorders>
            <w:shd w:val="clear" w:color="auto" w:fill="auto"/>
            <w:tcMar>
              <w:left w:w="58" w:type="dxa"/>
              <w:right w:w="58" w:type="dxa"/>
            </w:tcMar>
            <w:vAlign w:val="bottom"/>
          </w:tcPr>
          <w:p w14:paraId="615E93F8" w14:textId="77777777"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212</w:t>
            </w:r>
          </w:p>
        </w:tc>
        <w:tc>
          <w:tcPr>
            <w:tcW w:w="708" w:type="dxa"/>
            <w:tcBorders>
              <w:top w:val="nil"/>
              <w:left w:val="nil"/>
              <w:bottom w:val="nil"/>
              <w:right w:val="nil"/>
            </w:tcBorders>
            <w:shd w:val="clear" w:color="auto" w:fill="auto"/>
            <w:tcMar>
              <w:left w:w="58" w:type="dxa"/>
              <w:right w:w="58" w:type="dxa"/>
            </w:tcMar>
            <w:vAlign w:val="bottom"/>
          </w:tcPr>
          <w:p w14:paraId="045F881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13.4</w:t>
            </w:r>
          </w:p>
        </w:tc>
        <w:tc>
          <w:tcPr>
            <w:tcW w:w="851" w:type="dxa"/>
            <w:shd w:val="clear" w:color="auto" w:fill="FFFFFF" w:themeFill="background1"/>
            <w:tcMar>
              <w:left w:w="58" w:type="dxa"/>
              <w:right w:w="58" w:type="dxa"/>
            </w:tcMar>
          </w:tcPr>
          <w:p w14:paraId="5FF45230"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11.1</w:t>
            </w:r>
          </w:p>
        </w:tc>
        <w:tc>
          <w:tcPr>
            <w:tcW w:w="1276" w:type="dxa"/>
            <w:shd w:val="clear" w:color="auto" w:fill="FFFFFF" w:themeFill="background1"/>
            <w:tcMar>
              <w:left w:w="58" w:type="dxa"/>
              <w:right w:w="58" w:type="dxa"/>
            </w:tcMar>
          </w:tcPr>
          <w:p w14:paraId="3B01DCF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5187E925"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608075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r w:rsidR="00A95304" w:rsidRPr="00757C39" w14:paraId="70E366C5"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B9A5AC"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Papoose</w:t>
            </w:r>
          </w:p>
        </w:tc>
        <w:tc>
          <w:tcPr>
            <w:tcW w:w="992" w:type="dxa"/>
            <w:shd w:val="clear" w:color="auto" w:fill="FFFFFF" w:themeFill="background1"/>
            <w:noWrap/>
            <w:tcMar>
              <w:left w:w="58" w:type="dxa"/>
              <w:right w:w="58" w:type="dxa"/>
            </w:tcMar>
            <w:hideMark/>
          </w:tcPr>
          <w:p w14:paraId="75157718"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46.18476</w:t>
            </w:r>
          </w:p>
        </w:tc>
        <w:tc>
          <w:tcPr>
            <w:tcW w:w="1134" w:type="dxa"/>
            <w:shd w:val="clear" w:color="auto" w:fill="FFFFFF" w:themeFill="background1"/>
            <w:noWrap/>
            <w:tcMar>
              <w:left w:w="58" w:type="dxa"/>
              <w:right w:w="58" w:type="dxa"/>
            </w:tcMar>
            <w:hideMark/>
          </w:tcPr>
          <w:p w14:paraId="5386DC1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-89.80266</w:t>
            </w:r>
          </w:p>
        </w:tc>
        <w:tc>
          <w:tcPr>
            <w:tcW w:w="709" w:type="dxa"/>
            <w:tcBorders>
              <w:top w:val="nil"/>
              <w:left w:val="nil"/>
              <w:bottom w:val="nil"/>
              <w:right w:val="nil"/>
            </w:tcBorders>
            <w:shd w:val="clear" w:color="auto" w:fill="auto"/>
            <w:tcMar>
              <w:left w:w="58" w:type="dxa"/>
              <w:right w:w="58" w:type="dxa"/>
            </w:tcMar>
            <w:vAlign w:val="bottom"/>
          </w:tcPr>
          <w:p w14:paraId="77B6284E"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171</w:t>
            </w:r>
          </w:p>
        </w:tc>
        <w:tc>
          <w:tcPr>
            <w:tcW w:w="708" w:type="dxa"/>
            <w:tcBorders>
              <w:top w:val="nil"/>
              <w:left w:val="nil"/>
              <w:bottom w:val="nil"/>
              <w:right w:val="nil"/>
            </w:tcBorders>
            <w:shd w:val="clear" w:color="auto" w:fill="auto"/>
            <w:tcMar>
              <w:left w:w="58" w:type="dxa"/>
              <w:right w:w="58" w:type="dxa"/>
            </w:tcMar>
            <w:vAlign w:val="bottom"/>
          </w:tcPr>
          <w:p w14:paraId="22354341"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19.8</w:t>
            </w:r>
          </w:p>
        </w:tc>
        <w:tc>
          <w:tcPr>
            <w:tcW w:w="851" w:type="dxa"/>
            <w:shd w:val="clear" w:color="auto" w:fill="FFFFFF" w:themeFill="background1"/>
            <w:tcMar>
              <w:left w:w="58" w:type="dxa"/>
              <w:right w:w="58" w:type="dxa"/>
            </w:tcMar>
          </w:tcPr>
          <w:p w14:paraId="7061E575" w14:textId="77777777"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6.5</w:t>
            </w:r>
          </w:p>
        </w:tc>
        <w:tc>
          <w:tcPr>
            <w:tcW w:w="1276" w:type="dxa"/>
            <w:shd w:val="clear" w:color="auto" w:fill="FFFFFF" w:themeFill="background1"/>
            <w:tcMar>
              <w:left w:w="58" w:type="dxa"/>
              <w:right w:w="58" w:type="dxa"/>
            </w:tcMar>
          </w:tcPr>
          <w:p w14:paraId="76ACB95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B4EC73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783DAB59"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03BA9B84"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5EEA9411"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Red Bass</w:t>
            </w:r>
          </w:p>
        </w:tc>
        <w:tc>
          <w:tcPr>
            <w:tcW w:w="992" w:type="dxa"/>
            <w:shd w:val="clear" w:color="auto" w:fill="FFFFFF" w:themeFill="background1"/>
            <w:noWrap/>
            <w:tcMar>
              <w:left w:w="58" w:type="dxa"/>
              <w:right w:w="58" w:type="dxa"/>
            </w:tcMar>
            <w:hideMark/>
          </w:tcPr>
          <w:p w14:paraId="683F3DC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46.19825</w:t>
            </w:r>
          </w:p>
        </w:tc>
        <w:tc>
          <w:tcPr>
            <w:tcW w:w="1134" w:type="dxa"/>
            <w:shd w:val="clear" w:color="auto" w:fill="FFFFFF" w:themeFill="background1"/>
            <w:noWrap/>
            <w:tcMar>
              <w:left w:w="58" w:type="dxa"/>
              <w:right w:w="58" w:type="dxa"/>
            </w:tcMar>
            <w:hideMark/>
          </w:tcPr>
          <w:p w14:paraId="5D328AFB"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-89.66405</w:t>
            </w:r>
          </w:p>
        </w:tc>
        <w:tc>
          <w:tcPr>
            <w:tcW w:w="709" w:type="dxa"/>
            <w:tcBorders>
              <w:top w:val="nil"/>
              <w:left w:val="nil"/>
              <w:bottom w:val="nil"/>
              <w:right w:val="nil"/>
            </w:tcBorders>
            <w:shd w:val="clear" w:color="auto" w:fill="auto"/>
            <w:tcMar>
              <w:left w:w="58" w:type="dxa"/>
              <w:right w:w="58" w:type="dxa"/>
            </w:tcMar>
            <w:vAlign w:val="bottom"/>
          </w:tcPr>
          <w:p w14:paraId="770AB126" w14:textId="061A9AFA"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1</w:t>
            </w:r>
            <w:r w:rsidR="00102A90">
              <w:rPr>
                <w:rFonts w:ascii="Times New Roman" w:hAnsi="Times New Roman" w:cs="Times New Roman"/>
                <w:color w:val="000000"/>
                <w:sz w:val="20"/>
                <w:szCs w:val="20"/>
              </w:rPr>
              <w:t>1</w:t>
            </w:r>
          </w:p>
        </w:tc>
        <w:tc>
          <w:tcPr>
            <w:tcW w:w="708" w:type="dxa"/>
            <w:tcBorders>
              <w:top w:val="nil"/>
              <w:left w:val="nil"/>
              <w:bottom w:val="nil"/>
              <w:right w:val="nil"/>
            </w:tcBorders>
            <w:shd w:val="clear" w:color="auto" w:fill="auto"/>
            <w:tcMar>
              <w:left w:w="58" w:type="dxa"/>
              <w:right w:w="58" w:type="dxa"/>
            </w:tcMar>
            <w:vAlign w:val="bottom"/>
          </w:tcPr>
          <w:p w14:paraId="703AE335"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6.7</w:t>
            </w:r>
          </w:p>
        </w:tc>
        <w:tc>
          <w:tcPr>
            <w:tcW w:w="851" w:type="dxa"/>
            <w:shd w:val="clear" w:color="auto" w:fill="FFFFFF" w:themeFill="background1"/>
            <w:tcMar>
              <w:left w:w="58" w:type="dxa"/>
              <w:right w:w="58" w:type="dxa"/>
            </w:tcMar>
          </w:tcPr>
          <w:p w14:paraId="1E2B5161"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18.9</w:t>
            </w:r>
          </w:p>
        </w:tc>
        <w:tc>
          <w:tcPr>
            <w:tcW w:w="1276" w:type="dxa"/>
            <w:shd w:val="clear" w:color="auto" w:fill="FFFFFF" w:themeFill="background1"/>
            <w:tcMar>
              <w:left w:w="58" w:type="dxa"/>
              <w:right w:w="58" w:type="dxa"/>
            </w:tcMar>
          </w:tcPr>
          <w:p w14:paraId="7EDDCA14"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Great Lakes</w:t>
            </w:r>
          </w:p>
        </w:tc>
        <w:tc>
          <w:tcPr>
            <w:tcW w:w="1050" w:type="dxa"/>
            <w:shd w:val="clear" w:color="auto" w:fill="FFFFFF" w:themeFill="background1"/>
            <w:tcMar>
              <w:left w:w="58" w:type="dxa"/>
              <w:right w:w="58" w:type="dxa"/>
            </w:tcMar>
          </w:tcPr>
          <w:p w14:paraId="1D9E6B4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shd w:val="clear" w:color="auto" w:fill="FFFFFF" w:themeFill="background1"/>
            <w:tcMar>
              <w:left w:w="58" w:type="dxa"/>
              <w:right w:w="58" w:type="dxa"/>
            </w:tcMar>
          </w:tcPr>
          <w:p w14:paraId="61869979"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2E690A63" w14:textId="77777777" w:rsidTr="0056613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noWrap/>
            <w:tcMar>
              <w:left w:w="58" w:type="dxa"/>
              <w:right w:w="58" w:type="dxa"/>
            </w:tcMar>
            <w:hideMark/>
          </w:tcPr>
          <w:p w14:paraId="28ECC14A"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Squaw</w:t>
            </w:r>
          </w:p>
        </w:tc>
        <w:tc>
          <w:tcPr>
            <w:tcW w:w="992" w:type="dxa"/>
            <w:shd w:val="clear" w:color="auto" w:fill="FFFFFF" w:themeFill="background1"/>
            <w:noWrap/>
            <w:tcMar>
              <w:left w:w="58" w:type="dxa"/>
              <w:right w:w="58" w:type="dxa"/>
            </w:tcMar>
            <w:hideMark/>
          </w:tcPr>
          <w:p w14:paraId="1DBFFF6A"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45.88447</w:t>
            </w:r>
          </w:p>
        </w:tc>
        <w:tc>
          <w:tcPr>
            <w:tcW w:w="1134" w:type="dxa"/>
            <w:shd w:val="clear" w:color="auto" w:fill="FFFFFF" w:themeFill="background1"/>
            <w:noWrap/>
            <w:tcMar>
              <w:left w:w="58" w:type="dxa"/>
              <w:right w:w="58" w:type="dxa"/>
            </w:tcMar>
            <w:hideMark/>
          </w:tcPr>
          <w:p w14:paraId="69B63C94"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-89.99458</w:t>
            </w:r>
          </w:p>
        </w:tc>
        <w:tc>
          <w:tcPr>
            <w:tcW w:w="709" w:type="dxa"/>
            <w:tcBorders>
              <w:top w:val="nil"/>
              <w:left w:val="nil"/>
              <w:bottom w:val="nil"/>
              <w:right w:val="nil"/>
            </w:tcBorders>
            <w:shd w:val="clear" w:color="auto" w:fill="auto"/>
            <w:tcMar>
              <w:left w:w="58" w:type="dxa"/>
              <w:right w:w="58" w:type="dxa"/>
            </w:tcMar>
            <w:vAlign w:val="bottom"/>
          </w:tcPr>
          <w:p w14:paraId="0F3EE704" w14:textId="77777777" w:rsidR="00A95304" w:rsidRPr="00757C39" w:rsidRDefault="00A95304" w:rsidP="00E7365B">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298</w:t>
            </w:r>
          </w:p>
        </w:tc>
        <w:tc>
          <w:tcPr>
            <w:tcW w:w="708" w:type="dxa"/>
            <w:tcBorders>
              <w:top w:val="nil"/>
              <w:left w:val="nil"/>
              <w:bottom w:val="nil"/>
              <w:right w:val="nil"/>
            </w:tcBorders>
            <w:shd w:val="clear" w:color="auto" w:fill="auto"/>
            <w:tcMar>
              <w:left w:w="58" w:type="dxa"/>
              <w:right w:w="58" w:type="dxa"/>
            </w:tcMar>
            <w:vAlign w:val="bottom"/>
          </w:tcPr>
          <w:p w14:paraId="7B31317B" w14:textId="77777777" w:rsidR="00A95304" w:rsidRPr="00757C39" w:rsidRDefault="00A95304" w:rsidP="00102A90">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6.4</w:t>
            </w:r>
          </w:p>
        </w:tc>
        <w:tc>
          <w:tcPr>
            <w:tcW w:w="851" w:type="dxa"/>
            <w:shd w:val="clear" w:color="auto" w:fill="FFFFFF" w:themeFill="background1"/>
            <w:tcMar>
              <w:left w:w="58" w:type="dxa"/>
              <w:right w:w="58" w:type="dxa"/>
            </w:tcMar>
          </w:tcPr>
          <w:p w14:paraId="29444242" w14:textId="12143DF9" w:rsidR="00A95304" w:rsidRPr="00757C39" w:rsidRDefault="00A95304" w:rsidP="009968D3">
            <w:pPr>
              <w:spacing w:after="0"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w:t>
            </w:r>
            <w:r w:rsidR="009A5466">
              <w:rPr>
                <w:rFonts w:ascii="Times New Roman" w:eastAsia="Times New Roman" w:hAnsi="Times New Roman" w:cs="Times New Roman"/>
                <w:color w:val="000000"/>
                <w:sz w:val="20"/>
                <w:szCs w:val="20"/>
                <w:lang w:eastAsia="en-CA"/>
              </w:rPr>
              <w:t>1.6</w:t>
            </w:r>
          </w:p>
        </w:tc>
        <w:tc>
          <w:tcPr>
            <w:tcW w:w="1276" w:type="dxa"/>
            <w:shd w:val="clear" w:color="auto" w:fill="FFFFFF" w:themeFill="background1"/>
            <w:tcMar>
              <w:left w:w="58" w:type="dxa"/>
              <w:right w:w="58" w:type="dxa"/>
            </w:tcMar>
          </w:tcPr>
          <w:p w14:paraId="3AAE9A25"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shd w:val="clear" w:color="auto" w:fill="FFFFFF" w:themeFill="background1"/>
            <w:tcMar>
              <w:left w:w="58" w:type="dxa"/>
              <w:right w:w="58" w:type="dxa"/>
            </w:tcMar>
          </w:tcPr>
          <w:p w14:paraId="575C51CF"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28</w:t>
            </w:r>
          </w:p>
        </w:tc>
        <w:tc>
          <w:tcPr>
            <w:tcW w:w="1080" w:type="dxa"/>
            <w:shd w:val="clear" w:color="auto" w:fill="FFFFFF" w:themeFill="background1"/>
            <w:tcMar>
              <w:left w:w="58" w:type="dxa"/>
              <w:right w:w="58" w:type="dxa"/>
            </w:tcMar>
          </w:tcPr>
          <w:p w14:paraId="0BBB6046" w14:textId="77777777" w:rsidR="00A95304" w:rsidRPr="00757C39" w:rsidRDefault="00A95304" w:rsidP="003447FC">
            <w:pPr>
              <w:spacing w:after="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w:t>
            </w:r>
          </w:p>
        </w:tc>
      </w:tr>
      <w:tr w:rsidR="00A95304" w:rsidRPr="00757C39" w14:paraId="372D55C3" w14:textId="77777777" w:rsidTr="0056613A">
        <w:trPr>
          <w:trHeight w:val="261"/>
        </w:trPr>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shd w:val="clear" w:color="auto" w:fill="FFFFFF" w:themeFill="background1"/>
            <w:noWrap/>
            <w:tcMar>
              <w:left w:w="58" w:type="dxa"/>
              <w:right w:w="58" w:type="dxa"/>
            </w:tcMar>
            <w:hideMark/>
          </w:tcPr>
          <w:p w14:paraId="0EC05135" w14:textId="77777777" w:rsidR="00A95304" w:rsidRPr="00757C39" w:rsidRDefault="00A95304" w:rsidP="003447FC">
            <w:pPr>
              <w:spacing w:after="0" w:line="480" w:lineRule="auto"/>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Towanda</w:t>
            </w:r>
          </w:p>
        </w:tc>
        <w:tc>
          <w:tcPr>
            <w:tcW w:w="992" w:type="dxa"/>
            <w:tcBorders>
              <w:bottom w:val="single" w:sz="12" w:space="0" w:color="auto"/>
            </w:tcBorders>
            <w:shd w:val="clear" w:color="auto" w:fill="FFFFFF" w:themeFill="background1"/>
            <w:noWrap/>
            <w:tcMar>
              <w:left w:w="58" w:type="dxa"/>
              <w:right w:w="58" w:type="dxa"/>
            </w:tcMar>
            <w:hideMark/>
          </w:tcPr>
          <w:p w14:paraId="02F81E8C"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45.93854</w:t>
            </w:r>
          </w:p>
        </w:tc>
        <w:tc>
          <w:tcPr>
            <w:tcW w:w="1134" w:type="dxa"/>
            <w:tcBorders>
              <w:bottom w:val="single" w:sz="12" w:space="0" w:color="auto"/>
            </w:tcBorders>
            <w:shd w:val="clear" w:color="auto" w:fill="FFFFFF" w:themeFill="background1"/>
            <w:noWrap/>
            <w:tcMar>
              <w:left w:w="58" w:type="dxa"/>
              <w:right w:w="58" w:type="dxa"/>
            </w:tcMar>
            <w:hideMark/>
          </w:tcPr>
          <w:p w14:paraId="03B88E7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-89.70771</w:t>
            </w:r>
          </w:p>
        </w:tc>
        <w:tc>
          <w:tcPr>
            <w:tcW w:w="709" w:type="dxa"/>
            <w:tcBorders>
              <w:top w:val="nil"/>
              <w:left w:val="nil"/>
              <w:bottom w:val="single" w:sz="12" w:space="0" w:color="000000"/>
              <w:right w:val="nil"/>
            </w:tcBorders>
            <w:shd w:val="clear" w:color="auto" w:fill="auto"/>
            <w:tcMar>
              <w:left w:w="58" w:type="dxa"/>
              <w:right w:w="58" w:type="dxa"/>
            </w:tcMar>
            <w:vAlign w:val="bottom"/>
          </w:tcPr>
          <w:p w14:paraId="5A3F4301" w14:textId="26C7916C" w:rsidR="00A95304" w:rsidRPr="00757C39" w:rsidRDefault="00A95304" w:rsidP="00E7365B">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56</w:t>
            </w:r>
          </w:p>
        </w:tc>
        <w:tc>
          <w:tcPr>
            <w:tcW w:w="708" w:type="dxa"/>
            <w:tcBorders>
              <w:top w:val="nil"/>
              <w:left w:val="nil"/>
              <w:bottom w:val="single" w:sz="12" w:space="0" w:color="000000"/>
              <w:right w:val="nil"/>
            </w:tcBorders>
            <w:shd w:val="clear" w:color="auto" w:fill="auto"/>
            <w:tcMar>
              <w:left w:w="58" w:type="dxa"/>
              <w:right w:w="58" w:type="dxa"/>
            </w:tcMar>
            <w:vAlign w:val="bottom"/>
          </w:tcPr>
          <w:p w14:paraId="47FA55EB" w14:textId="77777777" w:rsidR="00A95304" w:rsidRPr="00757C39" w:rsidRDefault="00A95304" w:rsidP="00102A90">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hAnsi="Times New Roman" w:cs="Times New Roman"/>
                <w:color w:val="000000"/>
                <w:sz w:val="20"/>
                <w:szCs w:val="20"/>
              </w:rPr>
              <w:t>8.2</w:t>
            </w:r>
          </w:p>
        </w:tc>
        <w:tc>
          <w:tcPr>
            <w:tcW w:w="851" w:type="dxa"/>
            <w:tcBorders>
              <w:bottom w:val="single" w:sz="12" w:space="0" w:color="auto"/>
            </w:tcBorders>
            <w:shd w:val="clear" w:color="auto" w:fill="FFFFFF" w:themeFill="background1"/>
            <w:tcMar>
              <w:left w:w="58" w:type="dxa"/>
              <w:right w:w="58" w:type="dxa"/>
            </w:tcMar>
          </w:tcPr>
          <w:p w14:paraId="69BEFDBF" w14:textId="77777777" w:rsidR="00A95304" w:rsidRPr="00757C39" w:rsidRDefault="00A95304" w:rsidP="009968D3">
            <w:pPr>
              <w:spacing w:after="0"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5.3</w:t>
            </w:r>
          </w:p>
        </w:tc>
        <w:tc>
          <w:tcPr>
            <w:tcW w:w="1276" w:type="dxa"/>
            <w:tcBorders>
              <w:bottom w:val="single" w:sz="12" w:space="0" w:color="auto"/>
            </w:tcBorders>
            <w:shd w:val="clear" w:color="auto" w:fill="FFFFFF" w:themeFill="background1"/>
            <w:tcMar>
              <w:left w:w="58" w:type="dxa"/>
              <w:right w:w="58" w:type="dxa"/>
            </w:tcMar>
          </w:tcPr>
          <w:p w14:paraId="5F197F5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Mississippi</w:t>
            </w:r>
          </w:p>
        </w:tc>
        <w:tc>
          <w:tcPr>
            <w:tcW w:w="1050" w:type="dxa"/>
            <w:tcBorders>
              <w:bottom w:val="single" w:sz="12" w:space="0" w:color="auto"/>
            </w:tcBorders>
            <w:shd w:val="clear" w:color="auto" w:fill="FFFFFF" w:themeFill="background1"/>
            <w:tcMar>
              <w:left w:w="58" w:type="dxa"/>
              <w:right w:w="58" w:type="dxa"/>
            </w:tcMar>
          </w:tcPr>
          <w:p w14:paraId="70384A6F"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30</w:t>
            </w:r>
          </w:p>
        </w:tc>
        <w:tc>
          <w:tcPr>
            <w:tcW w:w="1080" w:type="dxa"/>
            <w:tcBorders>
              <w:bottom w:val="single" w:sz="12" w:space="0" w:color="auto"/>
            </w:tcBorders>
            <w:shd w:val="clear" w:color="auto" w:fill="FFFFFF" w:themeFill="background1"/>
            <w:tcMar>
              <w:left w:w="58" w:type="dxa"/>
              <w:right w:w="58" w:type="dxa"/>
            </w:tcMar>
          </w:tcPr>
          <w:p w14:paraId="3A8C65E2" w14:textId="77777777" w:rsidR="00A95304" w:rsidRPr="00757C39" w:rsidRDefault="00A95304" w:rsidP="003447FC">
            <w:pPr>
              <w:spacing w:after="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n-CA"/>
              </w:rPr>
            </w:pPr>
            <w:r w:rsidRPr="00757C39">
              <w:rPr>
                <w:rFonts w:ascii="Times New Roman" w:eastAsia="Times New Roman" w:hAnsi="Times New Roman" w:cs="Times New Roman"/>
                <w:color w:val="000000"/>
                <w:sz w:val="20"/>
                <w:szCs w:val="20"/>
                <w:lang w:eastAsia="en-CA"/>
              </w:rPr>
              <w:t>FN, E</w:t>
            </w:r>
          </w:p>
        </w:tc>
      </w:tr>
    </w:tbl>
    <w:p w14:paraId="613FD854" w14:textId="77777777" w:rsidR="00A95304" w:rsidRPr="00624118" w:rsidRDefault="00A95304" w:rsidP="003447FC">
      <w:pPr>
        <w:spacing w:after="160" w:line="480" w:lineRule="auto"/>
        <w:rPr>
          <w:rFonts w:ascii="Times New Roman" w:hAnsi="Times New Roman" w:cs="Times New Roman"/>
          <w:sz w:val="20"/>
          <w:szCs w:val="20"/>
        </w:rPr>
      </w:pPr>
      <w:r w:rsidRPr="00624118">
        <w:rPr>
          <w:rFonts w:ascii="Times New Roman" w:hAnsi="Times New Roman" w:cs="Times New Roman"/>
          <w:sz w:val="20"/>
          <w:szCs w:val="20"/>
        </w:rPr>
        <w:t>*FN= fyke-net, A= angling, E= electrofishing.</w:t>
      </w:r>
    </w:p>
    <w:p w14:paraId="24C1EC6D" w14:textId="77777777" w:rsidR="002B13A1" w:rsidRDefault="002B13A1" w:rsidP="002B13A1">
      <w:pPr>
        <w:spacing w:after="160" w:line="259" w:lineRule="auto"/>
        <w:rPr>
          <w:rFonts w:ascii="Times New Roman" w:hAnsi="Times New Roman"/>
          <w:b/>
          <w:bCs/>
          <w:sz w:val="22"/>
          <w:lang w:val="en-US"/>
        </w:rPr>
        <w:sectPr w:rsidR="002B13A1" w:rsidSect="00C065AC">
          <w:pgSz w:w="12240" w:h="15840"/>
          <w:pgMar w:top="1440" w:right="1440" w:bottom="1440" w:left="1440" w:header="706" w:footer="706" w:gutter="0"/>
          <w:lnNumType w:countBy="1" w:restart="continuous"/>
          <w:cols w:space="708"/>
          <w:docGrid w:linePitch="360"/>
        </w:sectPr>
      </w:pPr>
    </w:p>
    <w:p w14:paraId="65562762" w14:textId="36B20BC5" w:rsidR="00E3635F" w:rsidRPr="00E3635F" w:rsidRDefault="00E3635F" w:rsidP="002B13A1">
      <w:pPr>
        <w:spacing w:after="160" w:line="259" w:lineRule="auto"/>
        <w:rPr>
          <w:rFonts w:ascii="Times New Roman" w:hAnsi="Times New Roman" w:cs="Times New Roman"/>
          <w:sz w:val="22"/>
        </w:rPr>
      </w:pPr>
      <w:r w:rsidRPr="00E3635F">
        <w:rPr>
          <w:rFonts w:ascii="Times New Roman" w:hAnsi="Times New Roman"/>
          <w:b/>
          <w:bCs/>
          <w:sz w:val="22"/>
          <w:lang w:val="en-US"/>
        </w:rPr>
        <w:lastRenderedPageBreak/>
        <w:t>Table 2</w:t>
      </w:r>
      <w:r w:rsidRPr="00E3635F">
        <w:rPr>
          <w:rFonts w:ascii="Times New Roman" w:hAnsi="Times New Roman"/>
          <w:sz w:val="22"/>
          <w:lang w:val="en-US"/>
        </w:rPr>
        <w:t xml:space="preserve">. Summary of mixed effects models describing </w:t>
      </w:r>
      <w:r w:rsidRPr="00E3635F">
        <w:rPr>
          <w:rFonts w:ascii="Times New Roman" w:hAnsi="Times New Roman" w:cs="Times New Roman"/>
          <w:sz w:val="22"/>
          <w:lang w:val="en-US"/>
        </w:rPr>
        <w:t xml:space="preserve">the relationships between lake dissolved organic carbon concentration (DOC) and the eye, gill raker, and pectoral fin morphometry of Bluegill. Each column summarizes a univariate model for the log-transformed response variable indicated in the column header; all response variables except for gill raker count were size-standardized prior to log transformation. Data in the first four rows are the restricted maximum likelihood point estimates (and likelihood profile 95% confidence intervals) for the fixed effects, including and intercept, DOC, drainage basin in which the lake is located (0 for Great Lakes basin, 1 for Mississippi River basin), and the interaction between DOC and basin. Effects for which the confidence interval does not include zero are highlighted in bold. The </w:t>
      </w:r>
      <w:r w:rsidRPr="00E3635F">
        <w:rPr>
          <w:rFonts w:ascii="Symbol" w:hAnsi="Symbol" w:cs="Times New Roman"/>
          <w:sz w:val="22"/>
          <w:lang w:val="en-US"/>
        </w:rPr>
        <w:t>s</w:t>
      </w:r>
      <w:r w:rsidRPr="00E3635F">
        <w:rPr>
          <w:rFonts w:ascii="Times New Roman" w:hAnsi="Times New Roman" w:cs="Times New Roman"/>
          <w:sz w:val="22"/>
          <w:vertAlign w:val="subscript"/>
          <w:lang w:val="en-US"/>
        </w:rPr>
        <w:t>lake</w:t>
      </w:r>
      <w:r w:rsidRPr="00E3635F">
        <w:rPr>
          <w:rFonts w:ascii="Times New Roman" w:hAnsi="Times New Roman" w:cs="Times New Roman"/>
          <w:sz w:val="22"/>
          <w:lang w:val="en-US"/>
        </w:rPr>
        <w:t xml:space="preserve"> and </w:t>
      </w:r>
      <w:r w:rsidRPr="00E3635F">
        <w:rPr>
          <w:rFonts w:ascii="Symbol" w:hAnsi="Symbol" w:cs="Times New Roman"/>
          <w:sz w:val="22"/>
          <w:lang w:val="en-US"/>
        </w:rPr>
        <w:t>s</w:t>
      </w:r>
      <w:r w:rsidRPr="00E3635F">
        <w:rPr>
          <w:rFonts w:ascii="Times New Roman" w:hAnsi="Times New Roman" w:cs="Times New Roman"/>
          <w:sz w:val="22"/>
          <w:vertAlign w:val="subscript"/>
          <w:lang w:val="en-US"/>
        </w:rPr>
        <w:t>residual</w:t>
      </w:r>
      <w:r w:rsidRPr="00E3635F">
        <w:rPr>
          <w:rFonts w:ascii="Times New Roman" w:hAnsi="Times New Roman" w:cs="Times New Roman"/>
          <w:sz w:val="22"/>
          <w:lang w:val="en-US"/>
        </w:rPr>
        <w:t xml:space="preserve"> rows give the point estimates for the standard deviations of the random lake effect and the residuals.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marginal</w:t>
      </w:r>
      <w:r w:rsidRPr="00E3635F">
        <w:rPr>
          <w:rFonts w:ascii="Times New Roman" w:hAnsi="Times New Roman" w:cs="Times New Roman"/>
          <w:sz w:val="22"/>
          <w:lang w:val="en-US"/>
        </w:rPr>
        <w:t xml:space="preserve"> is the proportion of the variance described by the fixed effects in the model, and R</w:t>
      </w:r>
      <w:r w:rsidRPr="00E3635F">
        <w:rPr>
          <w:rFonts w:ascii="Times New Roman" w:hAnsi="Times New Roman" w:cs="Times New Roman"/>
          <w:sz w:val="22"/>
          <w:vertAlign w:val="superscript"/>
          <w:lang w:val="en-US"/>
        </w:rPr>
        <w:t>2</w:t>
      </w:r>
      <w:r w:rsidRPr="00E3635F">
        <w:rPr>
          <w:rFonts w:ascii="Times New Roman" w:hAnsi="Times New Roman" w:cs="Times New Roman"/>
          <w:sz w:val="22"/>
          <w:vertAlign w:val="subscript"/>
          <w:lang w:val="en-US"/>
        </w:rPr>
        <w:t>conditional</w:t>
      </w:r>
      <w:r w:rsidRPr="00E3635F">
        <w:rPr>
          <w:rFonts w:ascii="Times New Roman" w:hAnsi="Times New Roman" w:cs="Times New Roman"/>
          <w:sz w:val="22"/>
          <w:lang w:val="en-US"/>
        </w:rPr>
        <w:t xml:space="preserve"> is the proportion of the variance described by the full model including the random effects</w:t>
      </w:r>
      <w:ins w:id="236" w:author="Kaija Gahm" w:date="2021-05-12T13:03:00Z">
        <w:r w:rsidR="007648DA">
          <w:rPr>
            <w:rFonts w:ascii="Times New Roman" w:hAnsi="Times New Roman" w:cs="Times New Roman"/>
            <w:sz w:val="22"/>
            <w:lang w:val="en-US"/>
          </w:rPr>
          <w:t xml:space="preserve">; both </w:t>
        </w:r>
        <w:r w:rsidR="007648DA" w:rsidRPr="00E3635F">
          <w:rPr>
            <w:rFonts w:ascii="Times New Roman" w:hAnsi="Times New Roman" w:cs="Times New Roman"/>
            <w:sz w:val="22"/>
            <w:lang w:val="en-US"/>
          </w:rPr>
          <w:t>R</w:t>
        </w:r>
        <w:r w:rsidR="007648DA" w:rsidRPr="00E3635F">
          <w:rPr>
            <w:rFonts w:ascii="Times New Roman" w:hAnsi="Times New Roman" w:cs="Times New Roman"/>
            <w:sz w:val="22"/>
            <w:vertAlign w:val="superscript"/>
            <w:lang w:val="en-US"/>
          </w:rPr>
          <w:t>2</w:t>
        </w:r>
        <w:r w:rsidR="007648DA">
          <w:rPr>
            <w:rFonts w:ascii="Times New Roman" w:hAnsi="Times New Roman" w:cs="Times New Roman"/>
            <w:sz w:val="22"/>
            <w:lang w:val="en-US"/>
          </w:rPr>
          <w:t xml:space="preserve"> values were computed using the </w:t>
        </w:r>
        <w:proofErr w:type="spellStart"/>
        <w:proofErr w:type="gramStart"/>
        <w:r w:rsidR="007648DA" w:rsidRPr="007648DA">
          <w:rPr>
            <w:rFonts w:ascii="Times New Roman" w:hAnsi="Times New Roman" w:cs="Times New Roman"/>
            <w:sz w:val="22"/>
            <w:lang w:val="en-US"/>
          </w:rPr>
          <w:t>r.squaredGLMM</w:t>
        </w:r>
        <w:proofErr w:type="spellEnd"/>
        <w:proofErr w:type="gramEnd"/>
        <w:r w:rsidR="007648DA">
          <w:rPr>
            <w:rFonts w:ascii="Times New Roman" w:hAnsi="Times New Roman" w:cs="Times New Roman"/>
            <w:sz w:val="22"/>
            <w:lang w:val="en-US"/>
          </w:rPr>
          <w:t xml:space="preserve"> function in the package </w:t>
        </w:r>
        <w:proofErr w:type="spellStart"/>
        <w:r w:rsidR="007648DA">
          <w:rPr>
            <w:rFonts w:ascii="Times New Roman" w:hAnsi="Times New Roman" w:cs="Times New Roman"/>
            <w:sz w:val="22"/>
            <w:lang w:val="en-US"/>
          </w:rPr>
          <w:t>MuMIn</w:t>
        </w:r>
      </w:ins>
      <w:proofErr w:type="spellEnd"/>
      <w:ins w:id="237" w:author="Kaija Gahm" w:date="2021-05-12T13:04:00Z">
        <w:r w:rsidR="007648DA">
          <w:rPr>
            <w:rFonts w:ascii="Times New Roman" w:hAnsi="Times New Roman" w:cs="Times New Roman"/>
            <w:sz w:val="22"/>
            <w:lang w:val="en-US"/>
          </w:rPr>
          <w:t xml:space="preserve">, version </w:t>
        </w:r>
        <w:r w:rsidR="007648DA" w:rsidRPr="007648DA">
          <w:rPr>
            <w:rFonts w:ascii="Times New Roman" w:hAnsi="Times New Roman" w:cs="Times New Roman"/>
            <w:sz w:val="22"/>
            <w:lang w:val="en-US"/>
          </w:rPr>
          <w:t>1.43.17</w:t>
        </w:r>
        <w:r w:rsidR="007648DA">
          <w:rPr>
            <w:rFonts w:ascii="Times New Roman" w:hAnsi="Times New Roman" w:cs="Times New Roman"/>
            <w:sz w:val="22"/>
            <w:lang w:val="en-US"/>
          </w:rPr>
          <w:t xml:space="preserve"> (</w:t>
        </w:r>
        <w:proofErr w:type="spellStart"/>
        <w:r w:rsidR="007648DA">
          <w:rPr>
            <w:rFonts w:ascii="Times New Roman" w:hAnsi="Times New Roman" w:cs="Times New Roman"/>
            <w:sz w:val="22"/>
            <w:lang w:val="en-US"/>
          </w:rPr>
          <w:t>Bartón</w:t>
        </w:r>
        <w:proofErr w:type="spellEnd"/>
        <w:r w:rsidR="007648DA">
          <w:rPr>
            <w:rFonts w:ascii="Times New Roman" w:hAnsi="Times New Roman" w:cs="Times New Roman"/>
            <w:sz w:val="22"/>
            <w:lang w:val="en-US"/>
          </w:rPr>
          <w:t xml:space="preserve"> 2020).</w:t>
        </w:r>
      </w:ins>
      <w:del w:id="238" w:author="Kaija Gahm" w:date="2021-05-12T13:03:00Z">
        <w:r w:rsidRPr="00E3635F" w:rsidDel="007648DA">
          <w:rPr>
            <w:rFonts w:ascii="Times New Roman" w:hAnsi="Times New Roman" w:cs="Times New Roman"/>
            <w:sz w:val="22"/>
            <w:lang w:val="en-US"/>
          </w:rPr>
          <w:delText>.</w:delText>
        </w:r>
      </w:del>
    </w:p>
    <w:tbl>
      <w:tblPr>
        <w:tblStyle w:val="TableGrid"/>
        <w:tblW w:w="13855" w:type="dxa"/>
        <w:tblCellMar>
          <w:left w:w="29" w:type="dxa"/>
          <w:right w:w="29" w:type="dxa"/>
        </w:tblCellMar>
        <w:tblLook w:val="04A0" w:firstRow="1" w:lastRow="0" w:firstColumn="1" w:lastColumn="0" w:noHBand="0" w:noVBand="1"/>
      </w:tblPr>
      <w:tblGrid>
        <w:gridCol w:w="1255"/>
        <w:gridCol w:w="1620"/>
        <w:gridCol w:w="1620"/>
        <w:gridCol w:w="1620"/>
        <w:gridCol w:w="1620"/>
        <w:gridCol w:w="1620"/>
        <w:gridCol w:w="1530"/>
        <w:gridCol w:w="1530"/>
        <w:gridCol w:w="1440"/>
      </w:tblGrid>
      <w:tr w:rsidR="00E3635F" w:rsidRPr="00E3635F" w14:paraId="2C0D8BC1" w14:textId="77777777" w:rsidTr="00F50D0B">
        <w:trPr>
          <w:trHeight w:val="467"/>
        </w:trPr>
        <w:tc>
          <w:tcPr>
            <w:tcW w:w="1255" w:type="dxa"/>
            <w:vAlign w:val="bottom"/>
          </w:tcPr>
          <w:p w14:paraId="3531CF57" w14:textId="77777777" w:rsidR="00E3635F" w:rsidRPr="00E3635F" w:rsidRDefault="00E3635F" w:rsidP="00E3635F">
            <w:pPr>
              <w:spacing w:after="0" w:line="240" w:lineRule="auto"/>
              <w:rPr>
                <w:rFonts w:ascii="Times New Roman" w:hAnsi="Times New Roman" w:cs="Times New Roman"/>
                <w:sz w:val="18"/>
                <w:lang w:val="en-US"/>
              </w:rPr>
            </w:pPr>
          </w:p>
        </w:tc>
        <w:tc>
          <w:tcPr>
            <w:tcW w:w="1620" w:type="dxa"/>
            <w:vAlign w:val="bottom"/>
          </w:tcPr>
          <w:p w14:paraId="52EC164B"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46202558"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length</w:t>
            </w:r>
          </w:p>
        </w:tc>
        <w:tc>
          <w:tcPr>
            <w:tcW w:w="1620" w:type="dxa"/>
            <w:vAlign w:val="bottom"/>
          </w:tcPr>
          <w:p w14:paraId="5A45829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37B01B6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width</w:t>
            </w:r>
          </w:p>
        </w:tc>
        <w:tc>
          <w:tcPr>
            <w:tcW w:w="1620" w:type="dxa"/>
            <w:vAlign w:val="bottom"/>
          </w:tcPr>
          <w:p w14:paraId="7A18D107"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sz w:val="18"/>
                <w:lang w:val="en-US"/>
              </w:rPr>
              <w:t xml:space="preserve">pectoral fin </w:t>
            </w:r>
            <w:proofErr w:type="spellStart"/>
            <w:proofErr w:type="gramStart"/>
            <w:r w:rsidRPr="00E3635F">
              <w:rPr>
                <w:rFonts w:ascii="Times New Roman" w:hAnsi="Times New Roman" w:cs="Times New Roman"/>
                <w:sz w:val="18"/>
                <w:lang w:val="en-US"/>
              </w:rPr>
              <w:t>length:width</w:t>
            </w:r>
            <w:proofErr w:type="spellEnd"/>
            <w:proofErr w:type="gramEnd"/>
          </w:p>
        </w:tc>
        <w:tc>
          <w:tcPr>
            <w:tcW w:w="1620" w:type="dxa"/>
            <w:vAlign w:val="bottom"/>
          </w:tcPr>
          <w:p w14:paraId="2517EEBC"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pectoral fin</w:t>
            </w:r>
          </w:p>
          <w:p w14:paraId="222E591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insertion angle</w:t>
            </w:r>
          </w:p>
        </w:tc>
        <w:tc>
          <w:tcPr>
            <w:tcW w:w="1620" w:type="dxa"/>
            <w:vAlign w:val="bottom"/>
          </w:tcPr>
          <w:p w14:paraId="671BD8E9"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eye</w:t>
            </w:r>
          </w:p>
          <w:p w14:paraId="325D4686"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width</w:t>
            </w:r>
          </w:p>
        </w:tc>
        <w:tc>
          <w:tcPr>
            <w:tcW w:w="1530" w:type="dxa"/>
            <w:vAlign w:val="bottom"/>
          </w:tcPr>
          <w:p w14:paraId="3F676164"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7C100394"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length</w:t>
            </w:r>
          </w:p>
        </w:tc>
        <w:tc>
          <w:tcPr>
            <w:tcW w:w="1530" w:type="dxa"/>
            <w:vAlign w:val="bottom"/>
          </w:tcPr>
          <w:p w14:paraId="0D664532"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27794F87"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spacing</w:t>
            </w:r>
          </w:p>
        </w:tc>
        <w:tc>
          <w:tcPr>
            <w:tcW w:w="1440" w:type="dxa"/>
            <w:vAlign w:val="bottom"/>
          </w:tcPr>
          <w:p w14:paraId="73ECC901" w14:textId="77777777" w:rsidR="00E3635F" w:rsidRPr="00E3635F" w:rsidRDefault="00E3635F" w:rsidP="00E3635F">
            <w:pPr>
              <w:spacing w:after="0" w:line="240" w:lineRule="auto"/>
              <w:jc w:val="center"/>
              <w:rPr>
                <w:rFonts w:ascii="Times New Roman" w:hAnsi="Times New Roman" w:cs="Times New Roman"/>
                <w:color w:val="000000"/>
                <w:sz w:val="18"/>
                <w:lang w:val="en-US"/>
              </w:rPr>
            </w:pPr>
            <w:r w:rsidRPr="00E3635F">
              <w:rPr>
                <w:rFonts w:ascii="Times New Roman" w:hAnsi="Times New Roman" w:cs="Times New Roman"/>
                <w:color w:val="000000"/>
                <w:sz w:val="18"/>
                <w:lang w:val="en-US"/>
              </w:rPr>
              <w:t>raker</w:t>
            </w:r>
          </w:p>
          <w:p w14:paraId="5DE818D5" w14:textId="77777777" w:rsidR="00E3635F" w:rsidRPr="00E3635F" w:rsidRDefault="00E3635F" w:rsidP="00E3635F">
            <w:pPr>
              <w:spacing w:after="0" w:line="240" w:lineRule="auto"/>
              <w:jc w:val="center"/>
              <w:rPr>
                <w:rFonts w:ascii="Times New Roman" w:hAnsi="Times New Roman" w:cs="Times New Roman"/>
                <w:sz w:val="18"/>
                <w:lang w:val="en-US"/>
              </w:rPr>
            </w:pPr>
            <w:r w:rsidRPr="00E3635F">
              <w:rPr>
                <w:rFonts w:ascii="Times New Roman" w:hAnsi="Times New Roman" w:cs="Times New Roman"/>
                <w:color w:val="000000"/>
                <w:sz w:val="18"/>
                <w:lang w:val="en-US"/>
              </w:rPr>
              <w:t>count</w:t>
            </w:r>
          </w:p>
        </w:tc>
      </w:tr>
      <w:tr w:rsidR="00E3635F" w:rsidRPr="00E3635F" w14:paraId="485AC24E" w14:textId="77777777" w:rsidTr="00F50D0B">
        <w:trPr>
          <w:trHeight w:val="288"/>
        </w:trPr>
        <w:tc>
          <w:tcPr>
            <w:tcW w:w="1255" w:type="dxa"/>
            <w:vAlign w:val="bottom"/>
          </w:tcPr>
          <w:p w14:paraId="1EB745E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intercept</w:t>
            </w:r>
          </w:p>
        </w:tc>
        <w:tc>
          <w:tcPr>
            <w:tcW w:w="1620" w:type="dxa"/>
            <w:vAlign w:val="bottom"/>
          </w:tcPr>
          <w:p w14:paraId="780274A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3.34 (1.55, 1.92)</w:t>
            </w:r>
          </w:p>
        </w:tc>
        <w:tc>
          <w:tcPr>
            <w:tcW w:w="1620" w:type="dxa"/>
            <w:vAlign w:val="bottom"/>
          </w:tcPr>
          <w:p w14:paraId="11413509"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1.73 (1.55, 1.92)</w:t>
            </w:r>
          </w:p>
        </w:tc>
        <w:tc>
          <w:tcPr>
            <w:tcW w:w="1620" w:type="dxa"/>
            <w:vAlign w:val="bottom"/>
          </w:tcPr>
          <w:p w14:paraId="0D9C4728"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1.61 (1.40, 1.83)</w:t>
            </w:r>
          </w:p>
        </w:tc>
        <w:tc>
          <w:tcPr>
            <w:tcW w:w="1620" w:type="dxa"/>
            <w:vAlign w:val="bottom"/>
          </w:tcPr>
          <w:p w14:paraId="3F627571" w14:textId="77777777" w:rsidR="00E3635F" w:rsidRPr="00E3635F" w:rsidRDefault="00E3635F" w:rsidP="00E3635F">
            <w:pPr>
              <w:spacing w:after="0" w:line="240" w:lineRule="auto"/>
              <w:jc w:val="right"/>
              <w:rPr>
                <w:rFonts w:ascii="Times New Roman" w:hAnsi="Times New Roman" w:cs="Times New Roman"/>
                <w:b/>
                <w:bCs/>
                <w:color w:val="000000"/>
                <w:sz w:val="18"/>
                <w:lang w:val="en-US"/>
              </w:rPr>
            </w:pPr>
            <w:r w:rsidRPr="00E3635F">
              <w:rPr>
                <w:rFonts w:ascii="Times New Roman" w:hAnsi="Times New Roman" w:cs="Times New Roman"/>
                <w:b/>
                <w:bCs/>
                <w:color w:val="000000"/>
                <w:sz w:val="18"/>
                <w:lang w:val="en-US"/>
              </w:rPr>
              <w:t>4.04 (3.84, 4.25)</w:t>
            </w:r>
          </w:p>
        </w:tc>
        <w:tc>
          <w:tcPr>
            <w:tcW w:w="1620" w:type="dxa"/>
            <w:vAlign w:val="bottom"/>
          </w:tcPr>
          <w:p w14:paraId="3F403476"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2.22 (2.09, 2.36)</w:t>
            </w:r>
          </w:p>
        </w:tc>
        <w:tc>
          <w:tcPr>
            <w:tcW w:w="1530" w:type="dxa"/>
            <w:vAlign w:val="bottom"/>
          </w:tcPr>
          <w:p w14:paraId="1D29667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2.50 (2.28, 2.72)</w:t>
            </w:r>
          </w:p>
        </w:tc>
        <w:tc>
          <w:tcPr>
            <w:tcW w:w="1530" w:type="dxa"/>
            <w:vAlign w:val="bottom"/>
          </w:tcPr>
          <w:p w14:paraId="584D9829"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1.75 (1.57, 1.93)</w:t>
            </w:r>
          </w:p>
        </w:tc>
        <w:tc>
          <w:tcPr>
            <w:tcW w:w="1440" w:type="dxa"/>
            <w:vAlign w:val="bottom"/>
          </w:tcPr>
          <w:p w14:paraId="33D33310"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2.45 (2.31, 2.59)</w:t>
            </w:r>
          </w:p>
        </w:tc>
      </w:tr>
      <w:tr w:rsidR="00E3635F" w:rsidRPr="00E3635F" w14:paraId="6F5B62E1" w14:textId="77777777" w:rsidTr="00F50D0B">
        <w:trPr>
          <w:trHeight w:val="288"/>
        </w:trPr>
        <w:tc>
          <w:tcPr>
            <w:tcW w:w="1255" w:type="dxa"/>
            <w:vAlign w:val="bottom"/>
          </w:tcPr>
          <w:p w14:paraId="5CDD0DD7"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w:t>
            </w:r>
          </w:p>
        </w:tc>
        <w:tc>
          <w:tcPr>
            <w:tcW w:w="1620" w:type="dxa"/>
            <w:vAlign w:val="bottom"/>
          </w:tcPr>
          <w:p w14:paraId="2768D35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(-0.03, 0.11)</w:t>
            </w:r>
          </w:p>
        </w:tc>
        <w:tc>
          <w:tcPr>
            <w:tcW w:w="1620" w:type="dxa"/>
            <w:vAlign w:val="bottom"/>
          </w:tcPr>
          <w:p w14:paraId="7B80691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(-0.03, 0.11)</w:t>
            </w:r>
          </w:p>
        </w:tc>
        <w:tc>
          <w:tcPr>
            <w:tcW w:w="1620" w:type="dxa"/>
            <w:vAlign w:val="bottom"/>
          </w:tcPr>
          <w:p w14:paraId="084CE2A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0.02 (-0.06, 0.10)</w:t>
            </w:r>
          </w:p>
        </w:tc>
        <w:tc>
          <w:tcPr>
            <w:tcW w:w="1620" w:type="dxa"/>
            <w:vAlign w:val="bottom"/>
          </w:tcPr>
          <w:p w14:paraId="089F591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 (-0.04, 0.13)</w:t>
            </w:r>
          </w:p>
        </w:tc>
        <w:tc>
          <w:tcPr>
            <w:tcW w:w="1620" w:type="dxa"/>
            <w:vAlign w:val="bottom"/>
          </w:tcPr>
          <w:p w14:paraId="642A7577"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(-0.07, 0.04)</w:t>
            </w:r>
          </w:p>
        </w:tc>
        <w:tc>
          <w:tcPr>
            <w:tcW w:w="1530" w:type="dxa"/>
            <w:vAlign w:val="bottom"/>
          </w:tcPr>
          <w:p w14:paraId="4BE93E7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0.21 (0.12, 0.30)</w:t>
            </w:r>
          </w:p>
        </w:tc>
        <w:tc>
          <w:tcPr>
            <w:tcW w:w="1530" w:type="dxa"/>
            <w:vAlign w:val="bottom"/>
          </w:tcPr>
          <w:p w14:paraId="4E0DDB61"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0.11 (0.04, 0.18)</w:t>
            </w:r>
          </w:p>
        </w:tc>
        <w:tc>
          <w:tcPr>
            <w:tcW w:w="1440" w:type="dxa"/>
            <w:vAlign w:val="bottom"/>
          </w:tcPr>
          <w:p w14:paraId="04A6000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(-0.01, 0.04)</w:t>
            </w:r>
          </w:p>
        </w:tc>
      </w:tr>
      <w:tr w:rsidR="00E3635F" w:rsidRPr="00E3635F" w14:paraId="6EB9E74E" w14:textId="77777777" w:rsidTr="00F50D0B">
        <w:trPr>
          <w:trHeight w:val="288"/>
        </w:trPr>
        <w:tc>
          <w:tcPr>
            <w:tcW w:w="1255" w:type="dxa"/>
            <w:vAlign w:val="bottom"/>
          </w:tcPr>
          <w:p w14:paraId="1FED523E"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basin</w:t>
            </w:r>
          </w:p>
        </w:tc>
        <w:tc>
          <w:tcPr>
            <w:tcW w:w="1620" w:type="dxa"/>
            <w:vAlign w:val="bottom"/>
          </w:tcPr>
          <w:p w14:paraId="6E78DBC7"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0.26 (-0.07, 0.38)</w:t>
            </w:r>
          </w:p>
        </w:tc>
        <w:tc>
          <w:tcPr>
            <w:tcW w:w="1620" w:type="dxa"/>
            <w:vAlign w:val="bottom"/>
          </w:tcPr>
          <w:p w14:paraId="2D94578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 (-0.07, 0.38)</w:t>
            </w:r>
          </w:p>
        </w:tc>
        <w:tc>
          <w:tcPr>
            <w:tcW w:w="1620" w:type="dxa"/>
            <w:vAlign w:val="bottom"/>
          </w:tcPr>
          <w:p w14:paraId="2EEEC829"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0.09 (-0.18, 0.35)</w:t>
            </w:r>
          </w:p>
        </w:tc>
        <w:tc>
          <w:tcPr>
            <w:tcW w:w="1620" w:type="dxa"/>
            <w:vAlign w:val="bottom"/>
          </w:tcPr>
          <w:p w14:paraId="198198E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(-0.18, 0.32)</w:t>
            </w:r>
          </w:p>
        </w:tc>
        <w:tc>
          <w:tcPr>
            <w:tcW w:w="1620" w:type="dxa"/>
            <w:vAlign w:val="bottom"/>
          </w:tcPr>
          <w:p w14:paraId="1BD283E6"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0.01 (-0.15, 0.18)</w:t>
            </w:r>
          </w:p>
        </w:tc>
        <w:tc>
          <w:tcPr>
            <w:tcW w:w="1530" w:type="dxa"/>
            <w:vAlign w:val="bottom"/>
          </w:tcPr>
          <w:p w14:paraId="761ABCB5"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0.35 (0.08, 0.62)</w:t>
            </w:r>
          </w:p>
        </w:tc>
        <w:tc>
          <w:tcPr>
            <w:tcW w:w="1530" w:type="dxa"/>
            <w:vAlign w:val="bottom"/>
          </w:tcPr>
          <w:p w14:paraId="7AC667C2"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0.20 (-0.02, 0.42)</w:t>
            </w:r>
          </w:p>
        </w:tc>
        <w:tc>
          <w:tcPr>
            <w:tcW w:w="1440" w:type="dxa"/>
            <w:vAlign w:val="bottom"/>
          </w:tcPr>
          <w:p w14:paraId="28876EF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 (-0.13, 0.22)</w:t>
            </w:r>
          </w:p>
        </w:tc>
      </w:tr>
      <w:tr w:rsidR="00E3635F" w:rsidRPr="00E3635F" w14:paraId="387F6E36" w14:textId="77777777" w:rsidTr="00F50D0B">
        <w:trPr>
          <w:trHeight w:val="288"/>
        </w:trPr>
        <w:tc>
          <w:tcPr>
            <w:tcW w:w="1255" w:type="dxa"/>
            <w:vAlign w:val="bottom"/>
          </w:tcPr>
          <w:p w14:paraId="6CEB7DCA" w14:textId="77777777" w:rsidR="00E3635F" w:rsidRPr="00E3635F" w:rsidRDefault="00E3635F" w:rsidP="00E3635F">
            <w:pPr>
              <w:spacing w:after="0" w:line="240" w:lineRule="auto"/>
              <w:rPr>
                <w:rFonts w:ascii="Times New Roman" w:hAnsi="Times New Roman" w:cs="Times New Roman"/>
                <w:sz w:val="18"/>
                <w:lang w:val="en-US"/>
              </w:rPr>
            </w:pPr>
            <w:proofErr w:type="gramStart"/>
            <w:r w:rsidRPr="00E3635F">
              <w:rPr>
                <w:rFonts w:ascii="Times New Roman" w:hAnsi="Times New Roman" w:cs="Times New Roman"/>
                <w:color w:val="000000"/>
                <w:sz w:val="18"/>
                <w:lang w:val="en-US"/>
              </w:rPr>
              <w:t>log(</w:t>
            </w:r>
            <w:proofErr w:type="gramEnd"/>
            <w:r w:rsidRPr="00E3635F">
              <w:rPr>
                <w:rFonts w:ascii="Times New Roman" w:hAnsi="Times New Roman" w:cs="Times New Roman"/>
                <w:color w:val="000000"/>
                <w:sz w:val="18"/>
                <w:lang w:val="en-US"/>
              </w:rPr>
              <w:t>DOC):basin</w:t>
            </w:r>
          </w:p>
        </w:tc>
        <w:tc>
          <w:tcPr>
            <w:tcW w:w="1620" w:type="dxa"/>
            <w:vAlign w:val="bottom"/>
          </w:tcPr>
          <w:p w14:paraId="2145A24D"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 (-0.17, 0.02)</w:t>
            </w:r>
          </w:p>
        </w:tc>
        <w:tc>
          <w:tcPr>
            <w:tcW w:w="1620" w:type="dxa"/>
            <w:vAlign w:val="bottom"/>
          </w:tcPr>
          <w:p w14:paraId="0770177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-0.07 (-0.17, 0.02)</w:t>
            </w:r>
          </w:p>
        </w:tc>
        <w:tc>
          <w:tcPr>
            <w:tcW w:w="1620" w:type="dxa"/>
            <w:vAlign w:val="bottom"/>
          </w:tcPr>
          <w:p w14:paraId="72406872"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-0.03 (-0.14, 0.08)</w:t>
            </w:r>
          </w:p>
        </w:tc>
        <w:tc>
          <w:tcPr>
            <w:tcW w:w="1620" w:type="dxa"/>
            <w:vAlign w:val="bottom"/>
          </w:tcPr>
          <w:p w14:paraId="2BF3DD2B"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 (-0.09, 0.12)</w:t>
            </w:r>
          </w:p>
        </w:tc>
        <w:tc>
          <w:tcPr>
            <w:tcW w:w="1620" w:type="dxa"/>
            <w:vAlign w:val="bottom"/>
          </w:tcPr>
          <w:p w14:paraId="457888E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-0.0006 (-0.07, 0.07)</w:t>
            </w:r>
          </w:p>
        </w:tc>
        <w:tc>
          <w:tcPr>
            <w:tcW w:w="1530" w:type="dxa"/>
            <w:vAlign w:val="bottom"/>
          </w:tcPr>
          <w:p w14:paraId="3C2998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 (-0.23, 0.003)</w:t>
            </w:r>
          </w:p>
        </w:tc>
        <w:tc>
          <w:tcPr>
            <w:tcW w:w="1530" w:type="dxa"/>
            <w:vAlign w:val="bottom"/>
          </w:tcPr>
          <w:p w14:paraId="22CA885D" w14:textId="77777777" w:rsidR="00E3635F" w:rsidRPr="00E3635F" w:rsidRDefault="00E3635F" w:rsidP="00E3635F">
            <w:pPr>
              <w:spacing w:after="0" w:line="240" w:lineRule="auto"/>
              <w:jc w:val="right"/>
              <w:rPr>
                <w:rFonts w:ascii="Times New Roman" w:hAnsi="Times New Roman" w:cs="Times New Roman"/>
                <w:b/>
                <w:bCs/>
                <w:sz w:val="18"/>
                <w:lang w:val="en-US"/>
              </w:rPr>
            </w:pPr>
            <w:r w:rsidRPr="00E3635F">
              <w:rPr>
                <w:rFonts w:ascii="Times New Roman" w:hAnsi="Times New Roman" w:cs="Times New Roman"/>
                <w:b/>
                <w:bCs/>
                <w:color w:val="000000"/>
                <w:sz w:val="18"/>
                <w:lang w:val="en-US"/>
              </w:rPr>
              <w:t>-0.10 (-0.19, -0.002)</w:t>
            </w:r>
          </w:p>
        </w:tc>
        <w:tc>
          <w:tcPr>
            <w:tcW w:w="1440" w:type="dxa"/>
            <w:vAlign w:val="bottom"/>
          </w:tcPr>
          <w:p w14:paraId="4EDE12AE"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 (-0.11, 0.04)</w:t>
            </w:r>
          </w:p>
        </w:tc>
      </w:tr>
      <w:tr w:rsidR="00E3635F" w:rsidRPr="00E3635F" w14:paraId="6FF96F71" w14:textId="77777777" w:rsidTr="00F50D0B">
        <w:trPr>
          <w:trHeight w:val="288"/>
        </w:trPr>
        <w:tc>
          <w:tcPr>
            <w:tcW w:w="1255" w:type="dxa"/>
            <w:vAlign w:val="bottom"/>
          </w:tcPr>
          <w:p w14:paraId="0BB3CEA9" w14:textId="77777777" w:rsidR="00E3635F" w:rsidRPr="00E3635F" w:rsidRDefault="00E3635F" w:rsidP="00E3635F">
            <w:pPr>
              <w:spacing w:after="0" w:line="240" w:lineRule="auto"/>
              <w:rPr>
                <w:rFonts w:ascii="Times New Roman" w:hAnsi="Times New Roman" w:cs="Times New Roman"/>
                <w:sz w:val="18"/>
                <w:vertAlign w:val="subscript"/>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lake</w:t>
            </w:r>
          </w:p>
        </w:tc>
        <w:tc>
          <w:tcPr>
            <w:tcW w:w="1620" w:type="dxa"/>
            <w:vAlign w:val="bottom"/>
          </w:tcPr>
          <w:p w14:paraId="0C0BCFFC"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 xml:space="preserve">0.04 </w:t>
            </w:r>
          </w:p>
        </w:tc>
        <w:tc>
          <w:tcPr>
            <w:tcW w:w="1620" w:type="dxa"/>
            <w:vAlign w:val="bottom"/>
          </w:tcPr>
          <w:p w14:paraId="3C36BEEE"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0.04</w:t>
            </w:r>
          </w:p>
        </w:tc>
        <w:tc>
          <w:tcPr>
            <w:tcW w:w="1620" w:type="dxa"/>
            <w:vAlign w:val="bottom"/>
          </w:tcPr>
          <w:p w14:paraId="1B4775C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1F7DE1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0.05</w:t>
            </w:r>
          </w:p>
        </w:tc>
        <w:tc>
          <w:tcPr>
            <w:tcW w:w="1620" w:type="dxa"/>
            <w:vAlign w:val="bottom"/>
          </w:tcPr>
          <w:p w14:paraId="3B30A64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530" w:type="dxa"/>
            <w:vAlign w:val="bottom"/>
          </w:tcPr>
          <w:p w14:paraId="54683F8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0.06 </w:t>
            </w:r>
          </w:p>
        </w:tc>
        <w:tc>
          <w:tcPr>
            <w:tcW w:w="1530" w:type="dxa"/>
            <w:vAlign w:val="bottom"/>
          </w:tcPr>
          <w:p w14:paraId="3E5AAF7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0.04 </w:t>
            </w:r>
          </w:p>
        </w:tc>
        <w:tc>
          <w:tcPr>
            <w:tcW w:w="1440" w:type="dxa"/>
            <w:vAlign w:val="bottom"/>
          </w:tcPr>
          <w:p w14:paraId="3809EDED"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0.04</w:t>
            </w:r>
          </w:p>
        </w:tc>
      </w:tr>
      <w:tr w:rsidR="00E3635F" w:rsidRPr="00E3635F" w14:paraId="2505EA42" w14:textId="77777777" w:rsidTr="00F50D0B">
        <w:trPr>
          <w:trHeight w:val="288"/>
        </w:trPr>
        <w:tc>
          <w:tcPr>
            <w:tcW w:w="1255" w:type="dxa"/>
            <w:vAlign w:val="bottom"/>
          </w:tcPr>
          <w:p w14:paraId="4F3533CB"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Symbol" w:hAnsi="Symbol" w:cs="Times New Roman"/>
                <w:color w:val="000000"/>
                <w:sz w:val="18"/>
                <w:lang w:val="en-US"/>
              </w:rPr>
              <w:t>s</w:t>
            </w:r>
            <w:r w:rsidRPr="00E3635F">
              <w:rPr>
                <w:rFonts w:ascii="Times New Roman" w:hAnsi="Times New Roman" w:cs="Times New Roman"/>
                <w:color w:val="000000"/>
                <w:sz w:val="18"/>
                <w:vertAlign w:val="subscript"/>
                <w:lang w:val="en-US"/>
              </w:rPr>
              <w:t>residual</w:t>
            </w:r>
          </w:p>
        </w:tc>
        <w:tc>
          <w:tcPr>
            <w:tcW w:w="1620" w:type="dxa"/>
            <w:vAlign w:val="bottom"/>
          </w:tcPr>
          <w:p w14:paraId="4710C26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0.11</w:t>
            </w:r>
          </w:p>
        </w:tc>
        <w:tc>
          <w:tcPr>
            <w:tcW w:w="1620" w:type="dxa"/>
            <w:vAlign w:val="bottom"/>
          </w:tcPr>
          <w:p w14:paraId="68FE79C0"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0591AB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0.12</w:t>
            </w:r>
          </w:p>
        </w:tc>
        <w:tc>
          <w:tcPr>
            <w:tcW w:w="1620" w:type="dxa"/>
            <w:vAlign w:val="bottom"/>
          </w:tcPr>
          <w:p w14:paraId="406DCEF4"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0.15</w:t>
            </w:r>
          </w:p>
        </w:tc>
        <w:tc>
          <w:tcPr>
            <w:tcW w:w="1620" w:type="dxa"/>
            <w:vAlign w:val="bottom"/>
          </w:tcPr>
          <w:p w14:paraId="4FA944FA"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0.05</w:t>
            </w:r>
          </w:p>
        </w:tc>
        <w:tc>
          <w:tcPr>
            <w:tcW w:w="1530" w:type="dxa"/>
            <w:vAlign w:val="bottom"/>
          </w:tcPr>
          <w:p w14:paraId="2BC7F89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0.15 </w:t>
            </w:r>
          </w:p>
        </w:tc>
        <w:tc>
          <w:tcPr>
            <w:tcW w:w="1530" w:type="dxa"/>
            <w:vAlign w:val="bottom"/>
          </w:tcPr>
          <w:p w14:paraId="3198CDE4"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 xml:space="preserve">0.16 </w:t>
            </w:r>
          </w:p>
        </w:tc>
        <w:tc>
          <w:tcPr>
            <w:tcW w:w="1440" w:type="dxa"/>
            <w:vAlign w:val="bottom"/>
          </w:tcPr>
          <w:p w14:paraId="4E1F622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0.11</w:t>
            </w:r>
          </w:p>
        </w:tc>
      </w:tr>
      <w:tr w:rsidR="00E3635F" w:rsidRPr="00E3635F" w14:paraId="5B6BF7F5" w14:textId="77777777" w:rsidTr="00F50D0B">
        <w:trPr>
          <w:trHeight w:val="288"/>
        </w:trPr>
        <w:tc>
          <w:tcPr>
            <w:tcW w:w="1255" w:type="dxa"/>
            <w:vAlign w:val="bottom"/>
          </w:tcPr>
          <w:p w14:paraId="6EF8A942"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marginal</w:t>
            </w:r>
          </w:p>
        </w:tc>
        <w:tc>
          <w:tcPr>
            <w:tcW w:w="1620" w:type="dxa"/>
            <w:vAlign w:val="bottom"/>
          </w:tcPr>
          <w:p w14:paraId="54824D8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25E4F3F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5B6FD58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0.01</w:t>
            </w:r>
          </w:p>
        </w:tc>
        <w:tc>
          <w:tcPr>
            <w:tcW w:w="1620" w:type="dxa"/>
            <w:vAlign w:val="bottom"/>
          </w:tcPr>
          <w:p w14:paraId="6C5F2F26"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0.08</w:t>
            </w:r>
          </w:p>
        </w:tc>
        <w:tc>
          <w:tcPr>
            <w:tcW w:w="1620" w:type="dxa"/>
            <w:vAlign w:val="bottom"/>
          </w:tcPr>
          <w:p w14:paraId="1AA0AAD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0.03</w:t>
            </w:r>
          </w:p>
        </w:tc>
        <w:tc>
          <w:tcPr>
            <w:tcW w:w="1530" w:type="dxa"/>
            <w:vAlign w:val="bottom"/>
          </w:tcPr>
          <w:p w14:paraId="20C77CAF"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0.22</w:t>
            </w:r>
          </w:p>
        </w:tc>
        <w:tc>
          <w:tcPr>
            <w:tcW w:w="1530" w:type="dxa"/>
            <w:vAlign w:val="bottom"/>
          </w:tcPr>
          <w:p w14:paraId="20071959"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0.08</w:t>
            </w:r>
          </w:p>
        </w:tc>
        <w:tc>
          <w:tcPr>
            <w:tcW w:w="1440" w:type="dxa"/>
            <w:vAlign w:val="bottom"/>
          </w:tcPr>
          <w:p w14:paraId="4B6421A8"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0.02</w:t>
            </w:r>
          </w:p>
        </w:tc>
      </w:tr>
      <w:tr w:rsidR="00E3635F" w:rsidRPr="00E3635F" w14:paraId="46C21DB2" w14:textId="77777777" w:rsidTr="00F50D0B">
        <w:trPr>
          <w:trHeight w:val="288"/>
        </w:trPr>
        <w:tc>
          <w:tcPr>
            <w:tcW w:w="1255" w:type="dxa"/>
            <w:vAlign w:val="bottom"/>
          </w:tcPr>
          <w:p w14:paraId="5814483F" w14:textId="77777777" w:rsidR="00E3635F" w:rsidRPr="00E3635F" w:rsidRDefault="00E3635F" w:rsidP="00E3635F">
            <w:pPr>
              <w:spacing w:after="0" w:line="240" w:lineRule="auto"/>
              <w:rPr>
                <w:rFonts w:ascii="Times New Roman" w:hAnsi="Times New Roman" w:cs="Times New Roman"/>
                <w:sz w:val="18"/>
                <w:lang w:val="en-US"/>
              </w:rPr>
            </w:pPr>
            <w:r w:rsidRPr="00E3635F">
              <w:rPr>
                <w:rFonts w:ascii="Times New Roman" w:hAnsi="Times New Roman" w:cs="Times New Roman"/>
                <w:color w:val="000000"/>
                <w:sz w:val="18"/>
                <w:lang w:val="en-US"/>
              </w:rPr>
              <w:t>R</w:t>
            </w:r>
            <w:r w:rsidRPr="00E3635F">
              <w:rPr>
                <w:rFonts w:ascii="Times New Roman" w:hAnsi="Times New Roman" w:cs="Times New Roman"/>
                <w:color w:val="000000"/>
                <w:sz w:val="18"/>
                <w:vertAlign w:val="superscript"/>
                <w:lang w:val="en-US"/>
              </w:rPr>
              <w:t>2</w:t>
            </w:r>
            <w:r w:rsidRPr="00E3635F">
              <w:rPr>
                <w:rFonts w:ascii="Times New Roman" w:hAnsi="Times New Roman" w:cs="Times New Roman"/>
                <w:color w:val="000000"/>
                <w:sz w:val="18"/>
                <w:vertAlign w:val="subscript"/>
                <w:lang w:val="en-US"/>
              </w:rPr>
              <w:t>conditional</w:t>
            </w:r>
          </w:p>
        </w:tc>
        <w:tc>
          <w:tcPr>
            <w:tcW w:w="1620" w:type="dxa"/>
            <w:vAlign w:val="bottom"/>
          </w:tcPr>
          <w:p w14:paraId="1D24755A"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0.21</w:t>
            </w:r>
          </w:p>
        </w:tc>
        <w:tc>
          <w:tcPr>
            <w:tcW w:w="1620" w:type="dxa"/>
            <w:vAlign w:val="bottom"/>
          </w:tcPr>
          <w:p w14:paraId="1AB6B6B8"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0.06</w:t>
            </w:r>
          </w:p>
        </w:tc>
        <w:tc>
          <w:tcPr>
            <w:tcW w:w="1620" w:type="dxa"/>
            <w:vAlign w:val="bottom"/>
          </w:tcPr>
          <w:p w14:paraId="6E8C6D1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0.16</w:t>
            </w:r>
          </w:p>
        </w:tc>
        <w:tc>
          <w:tcPr>
            <w:tcW w:w="1620" w:type="dxa"/>
            <w:vAlign w:val="bottom"/>
          </w:tcPr>
          <w:p w14:paraId="1C41C055" w14:textId="77777777" w:rsidR="00E3635F" w:rsidRPr="00E3635F" w:rsidRDefault="00E3635F" w:rsidP="00E3635F">
            <w:pPr>
              <w:spacing w:after="0" w:line="240" w:lineRule="auto"/>
              <w:jc w:val="right"/>
              <w:rPr>
                <w:rFonts w:ascii="Times New Roman" w:hAnsi="Times New Roman" w:cs="Times New Roman"/>
                <w:color w:val="000000"/>
                <w:sz w:val="18"/>
                <w:lang w:val="en-US"/>
              </w:rPr>
            </w:pPr>
            <w:r w:rsidRPr="00E3635F">
              <w:rPr>
                <w:rFonts w:ascii="Times New Roman" w:hAnsi="Times New Roman" w:cs="Times New Roman"/>
                <w:color w:val="000000"/>
                <w:sz w:val="18"/>
                <w:lang w:val="en-US"/>
              </w:rPr>
              <w:t>0.19</w:t>
            </w:r>
          </w:p>
        </w:tc>
        <w:tc>
          <w:tcPr>
            <w:tcW w:w="1620" w:type="dxa"/>
            <w:vAlign w:val="bottom"/>
          </w:tcPr>
          <w:p w14:paraId="217C408B"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0.38</w:t>
            </w:r>
          </w:p>
        </w:tc>
        <w:tc>
          <w:tcPr>
            <w:tcW w:w="1530" w:type="dxa"/>
            <w:vAlign w:val="bottom"/>
          </w:tcPr>
          <w:p w14:paraId="36C4C8C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0.32</w:t>
            </w:r>
          </w:p>
        </w:tc>
        <w:tc>
          <w:tcPr>
            <w:tcW w:w="1530" w:type="dxa"/>
            <w:vAlign w:val="bottom"/>
          </w:tcPr>
          <w:p w14:paraId="36580BB5"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0.15</w:t>
            </w:r>
          </w:p>
        </w:tc>
        <w:tc>
          <w:tcPr>
            <w:tcW w:w="1440" w:type="dxa"/>
            <w:vAlign w:val="bottom"/>
          </w:tcPr>
          <w:p w14:paraId="6AC5F12C" w14:textId="77777777" w:rsidR="00E3635F" w:rsidRPr="00E3635F" w:rsidRDefault="00E3635F" w:rsidP="00E3635F">
            <w:pPr>
              <w:spacing w:after="0" w:line="240" w:lineRule="auto"/>
              <w:jc w:val="right"/>
              <w:rPr>
                <w:rFonts w:ascii="Times New Roman" w:hAnsi="Times New Roman" w:cs="Times New Roman"/>
                <w:sz w:val="18"/>
                <w:lang w:val="en-US"/>
              </w:rPr>
            </w:pPr>
            <w:r w:rsidRPr="00E3635F">
              <w:rPr>
                <w:rFonts w:ascii="Times New Roman" w:hAnsi="Times New Roman" w:cs="Times New Roman"/>
                <w:color w:val="000000"/>
                <w:sz w:val="18"/>
                <w:lang w:val="en-US"/>
              </w:rPr>
              <w:t>0.13</w:t>
            </w:r>
          </w:p>
        </w:tc>
      </w:tr>
    </w:tbl>
    <w:p w14:paraId="1FFA011E" w14:textId="77777777" w:rsidR="00E3635F" w:rsidRPr="00E3635F" w:rsidRDefault="00E3635F" w:rsidP="00E3635F">
      <w:pPr>
        <w:spacing w:after="0" w:line="240" w:lineRule="auto"/>
        <w:rPr>
          <w:rFonts w:ascii="Times New Roman" w:hAnsi="Times New Roman"/>
          <w:sz w:val="22"/>
          <w:lang w:val="en-US"/>
        </w:rPr>
      </w:pPr>
    </w:p>
    <w:p w14:paraId="3352B8B9" w14:textId="77777777" w:rsidR="002B13A1" w:rsidRDefault="002B13A1" w:rsidP="00E3635F">
      <w:pPr>
        <w:spacing w:after="160" w:line="480" w:lineRule="auto"/>
        <w:rPr>
          <w:rFonts w:ascii="Times New Roman" w:hAnsi="Times New Roman" w:cs="Times New Roman"/>
          <w:b/>
          <w:bCs/>
          <w:sz w:val="22"/>
        </w:rPr>
        <w:sectPr w:rsidR="002B13A1" w:rsidSect="002B13A1">
          <w:pgSz w:w="15840" w:h="12240" w:orient="landscape"/>
          <w:pgMar w:top="1440" w:right="1440" w:bottom="1440" w:left="1440" w:header="708" w:footer="708" w:gutter="0"/>
          <w:lnNumType w:countBy="1" w:restart="continuous"/>
          <w:cols w:space="708"/>
          <w:docGrid w:linePitch="360"/>
        </w:sectPr>
      </w:pPr>
    </w:p>
    <w:p w14:paraId="00AB2B64" w14:textId="0CF016D7" w:rsidR="00B15248" w:rsidRPr="00E3635F" w:rsidRDefault="00C62E44" w:rsidP="00CD550D">
      <w:pPr>
        <w:spacing w:after="160" w:line="240" w:lineRule="auto"/>
        <w:rPr>
          <w:rFonts w:ascii="Times New Roman" w:hAnsi="Times New Roman" w:cs="Times New Roman"/>
          <w:sz w:val="22"/>
        </w:rPr>
      </w:pPr>
      <w:r w:rsidRPr="00536666">
        <w:rPr>
          <w:rFonts w:ascii="Times New Roman" w:hAnsi="Times New Roman" w:cs="Times New Roman"/>
          <w:b/>
          <w:bCs/>
          <w:sz w:val="22"/>
        </w:rPr>
        <w:lastRenderedPageBreak/>
        <w:t>Table 3.</w:t>
      </w:r>
      <w:r w:rsidR="00B15248" w:rsidRPr="00536666">
        <w:rPr>
          <w:rFonts w:ascii="Times New Roman" w:hAnsi="Times New Roman" w:cs="Times New Roman"/>
          <w:b/>
          <w:bCs/>
          <w:sz w:val="22"/>
        </w:rPr>
        <w:t xml:space="preserve"> </w:t>
      </w:r>
      <w:r w:rsidR="00B15248" w:rsidRPr="00FD232F">
        <w:rPr>
          <w:rFonts w:ascii="Times New Roman" w:hAnsi="Times New Roman" w:cs="Times New Roman"/>
          <w:sz w:val="22"/>
        </w:rPr>
        <w:t>Summary of the expected and observed relationships between fish morphometry and lake dissolved organic carbon concentration (DOC).</w:t>
      </w:r>
      <w:r w:rsidR="00695AD3">
        <w:rPr>
          <w:rFonts w:ascii="Times New Roman" w:hAnsi="Times New Roman" w:cs="Times New Roman"/>
          <w:sz w:val="22"/>
        </w:rPr>
        <w:t xml:space="preserve"> Numbers in brackets refer to citations listed in the footnotes.</w:t>
      </w:r>
      <w:r w:rsidR="00B15248" w:rsidRPr="00FD232F">
        <w:rPr>
          <w:rFonts w:ascii="Times New Roman" w:hAnsi="Times New Roman" w:cs="Times New Roman"/>
          <w:sz w:val="22"/>
        </w:rPr>
        <w:t xml:space="preserve"> </w:t>
      </w:r>
      <w:r w:rsidR="00B15248" w:rsidRPr="00FD232F">
        <w:rPr>
          <w:rFonts w:ascii="Times New Roman" w:hAnsi="Times New Roman" w:cs="Times New Roman"/>
          <w:i/>
          <w:iCs/>
          <w:sz w:val="22"/>
        </w:rPr>
        <w:t>Expectation</w:t>
      </w:r>
      <w:r w:rsidR="00B15248" w:rsidRPr="00FD232F">
        <w:rPr>
          <w:rFonts w:ascii="Times New Roman" w:hAnsi="Times New Roman" w:cs="Times New Roman"/>
          <w:sz w:val="22"/>
        </w:rPr>
        <w:t xml:space="preserve"> is the expected relationship. </w:t>
      </w:r>
      <w:r w:rsidR="00B15248" w:rsidRPr="00FD232F">
        <w:rPr>
          <w:rFonts w:ascii="Times New Roman" w:hAnsi="Times New Roman" w:cs="Times New Roman"/>
          <w:i/>
          <w:iCs/>
          <w:sz w:val="22"/>
        </w:rPr>
        <w:t>Opposing evidence</w:t>
      </w:r>
      <w:r w:rsidR="00B15248" w:rsidRPr="00FD232F">
        <w:rPr>
          <w:rFonts w:ascii="Times New Roman" w:hAnsi="Times New Roman" w:cs="Times New Roman"/>
          <w:sz w:val="22"/>
        </w:rPr>
        <w:t xml:space="preserve"> highlights studies that counter the expectation. </w:t>
      </w:r>
      <w:r w:rsidR="00B15248" w:rsidRPr="00FD232F">
        <w:rPr>
          <w:rFonts w:ascii="Times New Roman" w:hAnsi="Times New Roman" w:cs="Times New Roman"/>
          <w:i/>
          <w:iCs/>
          <w:sz w:val="22"/>
        </w:rPr>
        <w:t>Observed (</w:t>
      </w:r>
      <w:proofErr w:type="spellStart"/>
      <w:r w:rsidR="00B15248" w:rsidRPr="00FD232F">
        <w:rPr>
          <w:rFonts w:ascii="Times New Roman" w:hAnsi="Times New Roman" w:cs="Times New Roman"/>
          <w:i/>
          <w:iCs/>
          <w:sz w:val="22"/>
        </w:rPr>
        <w:t>morphospace</w:t>
      </w:r>
      <w:proofErr w:type="spellEnd"/>
      <w:r w:rsidR="00B15248" w:rsidRPr="00FD232F">
        <w:rPr>
          <w:rFonts w:ascii="Times New Roman" w:hAnsi="Times New Roman" w:cs="Times New Roman"/>
          <w:i/>
          <w:iCs/>
          <w:sz w:val="22"/>
        </w:rPr>
        <w:t>)</w:t>
      </w:r>
      <w:r w:rsidR="00B15248" w:rsidRPr="00FD232F">
        <w:rPr>
          <w:rFonts w:ascii="Times New Roman" w:hAnsi="Times New Roman" w:cs="Times New Roman"/>
          <w:sz w:val="22"/>
        </w:rPr>
        <w:t xml:space="preserve"> is the trend that we observed in the multivariate analysis of external morphometry (Fig. 2). In this column and the next one </w:t>
      </w:r>
      <w:r w:rsidR="00B15248" w:rsidRPr="00FD232F">
        <w:rPr>
          <w:rFonts w:ascii="Times New Roman" w:hAnsi="Times New Roman" w:cs="Times New Roman"/>
          <w:b/>
          <w:bCs/>
          <w:sz w:val="22"/>
        </w:rPr>
        <w:t xml:space="preserve">bold </w:t>
      </w:r>
      <w:r w:rsidR="00B15248" w:rsidRPr="00FD232F">
        <w:rPr>
          <w:rFonts w:ascii="Times New Roman" w:hAnsi="Times New Roman" w:cs="Times New Roman"/>
          <w:sz w:val="22"/>
        </w:rPr>
        <w:t xml:space="preserve">indicates that the observation matched the expectation, while </w:t>
      </w:r>
      <w:r w:rsidR="00B15248" w:rsidRPr="00FD232F">
        <w:rPr>
          <w:rFonts w:ascii="Times New Roman" w:hAnsi="Times New Roman" w:cs="Times New Roman"/>
          <w:i/>
          <w:iCs/>
          <w:sz w:val="22"/>
        </w:rPr>
        <w:t>italics</w:t>
      </w:r>
      <w:r w:rsidR="00B15248" w:rsidRPr="00FD232F">
        <w:rPr>
          <w:rFonts w:ascii="Times New Roman" w:hAnsi="Times New Roman" w:cs="Times New Roman"/>
          <w:sz w:val="22"/>
        </w:rPr>
        <w:t xml:space="preserve"> indicate that the observation showed the reverse of the expected pattern. Traits not considered in a given analysis are indicated with a dash (-). </w:t>
      </w:r>
      <w:r w:rsidR="00B15248" w:rsidRPr="00FD232F">
        <w:rPr>
          <w:rFonts w:ascii="Times New Roman" w:hAnsi="Times New Roman" w:cs="Times New Roman"/>
          <w:i/>
          <w:iCs/>
          <w:sz w:val="22"/>
        </w:rPr>
        <w:t>Observed (univariate)</w:t>
      </w:r>
      <w:r w:rsidR="00B15248" w:rsidRPr="00FD232F">
        <w:rPr>
          <w:rFonts w:ascii="Times New Roman" w:hAnsi="Times New Roman" w:cs="Times New Roman"/>
          <w:sz w:val="22"/>
        </w:rPr>
        <w:t xml:space="preserve"> summarizes the result of a univariate test of significance of the relationship between the trait and DOC concentration.  In all columns, table entries indicate the morphometry associated with high-DOC lakes; for instance, body shape was expected to be more fusiform in high-DOC lakes (and therefore less fusiform, or </w:t>
      </w:r>
      <w:proofErr w:type="gramStart"/>
      <w:r w:rsidR="00B15248" w:rsidRPr="00FD232F">
        <w:rPr>
          <w:rFonts w:ascii="Times New Roman" w:hAnsi="Times New Roman" w:cs="Times New Roman"/>
          <w:sz w:val="22"/>
        </w:rPr>
        <w:t>more deep</w:t>
      </w:r>
      <w:proofErr w:type="gramEnd"/>
      <w:r w:rsidR="00B15248" w:rsidRPr="00FD232F">
        <w:rPr>
          <w:rFonts w:ascii="Times New Roman" w:hAnsi="Times New Roman" w:cs="Times New Roman"/>
          <w:sz w:val="22"/>
        </w:rPr>
        <w:t>, in low-DOC lakes).</w:t>
      </w:r>
    </w:p>
    <w:tbl>
      <w:tblPr>
        <w:tblStyle w:val="TableGrid"/>
        <w:tblW w:w="9085" w:type="dxa"/>
        <w:tblLook w:val="04A0" w:firstRow="1" w:lastRow="0" w:firstColumn="1" w:lastColumn="0" w:noHBand="0" w:noVBand="1"/>
      </w:tblPr>
      <w:tblGrid>
        <w:gridCol w:w="2330"/>
        <w:gridCol w:w="1529"/>
        <w:gridCol w:w="1798"/>
        <w:gridCol w:w="1394"/>
        <w:gridCol w:w="2034"/>
      </w:tblGrid>
      <w:tr w:rsidR="00B15248" w:rsidRPr="00DD2414" w14:paraId="2E491575" w14:textId="77777777" w:rsidTr="00DB4CF8">
        <w:tc>
          <w:tcPr>
            <w:tcW w:w="2330" w:type="dxa"/>
            <w:tcMar>
              <w:left w:w="58" w:type="dxa"/>
              <w:right w:w="58" w:type="dxa"/>
            </w:tcMar>
          </w:tcPr>
          <w:p w14:paraId="41AC5BFE"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Trait</w:t>
            </w:r>
          </w:p>
        </w:tc>
        <w:tc>
          <w:tcPr>
            <w:tcW w:w="1529" w:type="dxa"/>
            <w:tcMar>
              <w:left w:w="58" w:type="dxa"/>
              <w:right w:w="58" w:type="dxa"/>
            </w:tcMar>
          </w:tcPr>
          <w:p w14:paraId="0C51EFC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Expectation</w:t>
            </w:r>
          </w:p>
        </w:tc>
        <w:tc>
          <w:tcPr>
            <w:tcW w:w="1798" w:type="dxa"/>
            <w:tcMar>
              <w:left w:w="58" w:type="dxa"/>
              <w:right w:w="58" w:type="dxa"/>
            </w:tcMar>
          </w:tcPr>
          <w:p w14:paraId="3E675AD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Opposing evidence</w:t>
            </w:r>
          </w:p>
        </w:tc>
        <w:tc>
          <w:tcPr>
            <w:tcW w:w="1394" w:type="dxa"/>
            <w:tcMar>
              <w:left w:w="58" w:type="dxa"/>
              <w:right w:w="58" w:type="dxa"/>
            </w:tcMar>
          </w:tcPr>
          <w:p w14:paraId="1E14A587"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191EE118"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w:t>
            </w:r>
            <w:proofErr w:type="spellStart"/>
            <w:r w:rsidRPr="00DD2414">
              <w:rPr>
                <w:rFonts w:ascii="Times New Roman" w:hAnsi="Times New Roman" w:cs="Times New Roman"/>
                <w:b/>
                <w:bCs/>
                <w:sz w:val="20"/>
                <w:szCs w:val="20"/>
              </w:rPr>
              <w:t>morphospace</w:t>
            </w:r>
            <w:proofErr w:type="spellEnd"/>
            <w:r w:rsidRPr="00DD2414">
              <w:rPr>
                <w:rFonts w:ascii="Times New Roman" w:hAnsi="Times New Roman" w:cs="Times New Roman"/>
                <w:b/>
                <w:bCs/>
                <w:sz w:val="20"/>
                <w:szCs w:val="20"/>
              </w:rPr>
              <w:t>)</w:t>
            </w:r>
          </w:p>
        </w:tc>
        <w:tc>
          <w:tcPr>
            <w:tcW w:w="2034" w:type="dxa"/>
            <w:tcMar>
              <w:left w:w="58" w:type="dxa"/>
              <w:right w:w="58" w:type="dxa"/>
            </w:tcMar>
          </w:tcPr>
          <w:p w14:paraId="50AE2046"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 xml:space="preserve">Observed </w:t>
            </w:r>
          </w:p>
          <w:p w14:paraId="4318ED01"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(univariate)</w:t>
            </w:r>
          </w:p>
        </w:tc>
      </w:tr>
      <w:tr w:rsidR="00B15248" w:rsidRPr="00DD2414" w14:paraId="6FF40A61" w14:textId="77777777" w:rsidTr="00DB4CF8">
        <w:tc>
          <w:tcPr>
            <w:tcW w:w="2330" w:type="dxa"/>
            <w:tcMar>
              <w:left w:w="58" w:type="dxa"/>
              <w:right w:w="58" w:type="dxa"/>
            </w:tcMar>
          </w:tcPr>
          <w:p w14:paraId="44C8F80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Body shape</w:t>
            </w:r>
          </w:p>
        </w:tc>
        <w:tc>
          <w:tcPr>
            <w:tcW w:w="1529" w:type="dxa"/>
            <w:tcMar>
              <w:left w:w="58" w:type="dxa"/>
              <w:right w:w="58" w:type="dxa"/>
            </w:tcMar>
          </w:tcPr>
          <w:p w14:paraId="6CE00C2B" w14:textId="2D42D395" w:rsidR="00B15248" w:rsidRPr="00DD2414" w:rsidRDefault="00D00662"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f</w:t>
            </w:r>
            <w:r w:rsidR="00B15248" w:rsidRPr="00DD2414">
              <w:rPr>
                <w:rFonts w:ascii="Times New Roman" w:hAnsi="Times New Roman" w:cs="Times New Roman"/>
                <w:sz w:val="20"/>
                <w:szCs w:val="20"/>
              </w:rPr>
              <w:t>usiform</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1</w:t>
            </w:r>
            <w:r w:rsidR="00DD365F" w:rsidRPr="00DD2414">
              <w:rPr>
                <w:rFonts w:ascii="Times New Roman" w:hAnsi="Times New Roman" w:cs="Times New Roman"/>
                <w:sz w:val="20"/>
                <w:szCs w:val="20"/>
              </w:rPr>
              <w:t xml:space="preserve">, </w:t>
            </w:r>
            <w:r w:rsidR="001E3815" w:rsidRPr="00DD2414">
              <w:rPr>
                <w:rFonts w:ascii="Times New Roman" w:hAnsi="Times New Roman" w:cs="Times New Roman"/>
                <w:sz w:val="20"/>
                <w:szCs w:val="20"/>
              </w:rPr>
              <w:t>2</w:t>
            </w:r>
            <w:r w:rsidR="00DD365F" w:rsidRPr="00DD2414">
              <w:rPr>
                <w:rFonts w:ascii="Times New Roman" w:hAnsi="Times New Roman" w:cs="Times New Roman"/>
                <w:sz w:val="20"/>
                <w:szCs w:val="20"/>
              </w:rPr>
              <w:t xml:space="preserve">, </w:t>
            </w:r>
            <w:r w:rsidRPr="00DD2414">
              <w:rPr>
                <w:rFonts w:ascii="Times New Roman" w:hAnsi="Times New Roman" w:cs="Times New Roman"/>
                <w:sz w:val="20"/>
                <w:szCs w:val="20"/>
              </w:rPr>
              <w:t>3</w:t>
            </w:r>
            <w:r w:rsidR="00DD365F" w:rsidRPr="00DD2414">
              <w:rPr>
                <w:rFonts w:ascii="Times New Roman" w:hAnsi="Times New Roman" w:cs="Times New Roman"/>
                <w:sz w:val="20"/>
                <w:szCs w:val="20"/>
              </w:rPr>
              <w:t>]</w:t>
            </w:r>
          </w:p>
        </w:tc>
        <w:tc>
          <w:tcPr>
            <w:tcW w:w="1798" w:type="dxa"/>
            <w:tcMar>
              <w:left w:w="58" w:type="dxa"/>
              <w:right w:w="58" w:type="dxa"/>
            </w:tcMar>
          </w:tcPr>
          <w:p w14:paraId="6A3FAF7A" w14:textId="1A12AD2F"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DD365F" w:rsidRPr="00DD2414">
              <w:rPr>
                <w:rFonts w:ascii="Times New Roman" w:hAnsi="Times New Roman" w:cs="Times New Roman"/>
                <w:sz w:val="20"/>
                <w:szCs w:val="20"/>
              </w:rPr>
              <w:t xml:space="preserve"> [</w:t>
            </w:r>
            <w:r w:rsidR="005A4B53" w:rsidRPr="00DD2414">
              <w:rPr>
                <w:rFonts w:ascii="Times New Roman" w:hAnsi="Times New Roman" w:cs="Times New Roman"/>
                <w:sz w:val="20"/>
                <w:szCs w:val="20"/>
              </w:rPr>
              <w:t>4</w:t>
            </w:r>
            <w:r w:rsidRPr="00DD2414">
              <w:rPr>
                <w:rFonts w:ascii="Times New Roman" w:hAnsi="Times New Roman" w:cs="Times New Roman"/>
                <w:sz w:val="20"/>
                <w:szCs w:val="20"/>
              </w:rPr>
              <w:t>*</w:t>
            </w:r>
            <w:r w:rsidR="00DD365F" w:rsidRPr="00DD2414">
              <w:rPr>
                <w:rFonts w:ascii="Times New Roman" w:hAnsi="Times New Roman" w:cs="Times New Roman"/>
                <w:sz w:val="20"/>
                <w:szCs w:val="20"/>
              </w:rPr>
              <w:t>]</w:t>
            </w:r>
          </w:p>
        </w:tc>
        <w:tc>
          <w:tcPr>
            <w:tcW w:w="1394" w:type="dxa"/>
            <w:tcMar>
              <w:left w:w="58" w:type="dxa"/>
              <w:right w:w="58" w:type="dxa"/>
            </w:tcMar>
          </w:tcPr>
          <w:p w14:paraId="283BBDDA"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16EF289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3209F443" w14:textId="77777777" w:rsidTr="00DB4CF8">
        <w:tc>
          <w:tcPr>
            <w:tcW w:w="2330" w:type="dxa"/>
            <w:tcMar>
              <w:left w:w="58" w:type="dxa"/>
              <w:right w:w="58" w:type="dxa"/>
            </w:tcMar>
          </w:tcPr>
          <w:p w14:paraId="003F24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depth</w:t>
            </w:r>
          </w:p>
        </w:tc>
        <w:tc>
          <w:tcPr>
            <w:tcW w:w="1529" w:type="dxa"/>
            <w:tcMar>
              <w:left w:w="58" w:type="dxa"/>
              <w:right w:w="58" w:type="dxa"/>
            </w:tcMar>
          </w:tcPr>
          <w:p w14:paraId="11784AFA" w14:textId="099210FC" w:rsidR="00B15248" w:rsidRPr="00DD2414" w:rsidRDefault="004B5EA6"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5,</w:t>
            </w:r>
            <w:r w:rsidR="00DD365F" w:rsidRPr="00DD2414">
              <w:rPr>
                <w:rFonts w:ascii="Times New Roman" w:hAnsi="Times New Roman" w:cs="Times New Roman"/>
                <w:sz w:val="20"/>
                <w:szCs w:val="20"/>
              </w:rPr>
              <w:t xml:space="preserve"> </w:t>
            </w:r>
            <w:r w:rsidR="00D309E1" w:rsidRPr="00DD2414">
              <w:rPr>
                <w:rFonts w:ascii="Times New Roman" w:hAnsi="Times New Roman" w:cs="Times New Roman"/>
                <w:sz w:val="20"/>
                <w:szCs w:val="20"/>
              </w:rPr>
              <w:t>6</w:t>
            </w:r>
            <w:r w:rsidR="00DD365F" w:rsidRPr="00DD2414">
              <w:rPr>
                <w:rFonts w:ascii="Times New Roman" w:hAnsi="Times New Roman" w:cs="Times New Roman"/>
                <w:sz w:val="20"/>
                <w:szCs w:val="20"/>
              </w:rPr>
              <w:t>]</w:t>
            </w:r>
          </w:p>
        </w:tc>
        <w:tc>
          <w:tcPr>
            <w:tcW w:w="1798" w:type="dxa"/>
            <w:tcMar>
              <w:left w:w="58" w:type="dxa"/>
              <w:right w:w="58" w:type="dxa"/>
            </w:tcMar>
          </w:tcPr>
          <w:p w14:paraId="4EE1191C" w14:textId="062B125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92A74" w:rsidRPr="00DD2414">
              <w:rPr>
                <w:rFonts w:ascii="Times New Roman" w:hAnsi="Times New Roman" w:cs="Times New Roman"/>
                <w:sz w:val="20"/>
                <w:szCs w:val="20"/>
              </w:rPr>
              <w:t>p</w:t>
            </w:r>
            <w:r w:rsidR="00DD365F" w:rsidRPr="00DD2414">
              <w:rPr>
                <w:rFonts w:ascii="Times New Roman" w:hAnsi="Times New Roman" w:cs="Times New Roman"/>
                <w:sz w:val="20"/>
                <w:szCs w:val="20"/>
              </w:rPr>
              <w:t xml:space="preserve"> [4*]</w:t>
            </w:r>
          </w:p>
        </w:tc>
        <w:tc>
          <w:tcPr>
            <w:tcW w:w="1394" w:type="dxa"/>
            <w:tcMar>
              <w:left w:w="58" w:type="dxa"/>
              <w:right w:w="58" w:type="dxa"/>
            </w:tcMar>
          </w:tcPr>
          <w:p w14:paraId="2C8D2989"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deep</w:t>
            </w:r>
          </w:p>
        </w:tc>
        <w:tc>
          <w:tcPr>
            <w:tcW w:w="2034" w:type="dxa"/>
            <w:tcMar>
              <w:left w:w="58" w:type="dxa"/>
              <w:right w:w="58" w:type="dxa"/>
            </w:tcMar>
          </w:tcPr>
          <w:p w14:paraId="3E7F3B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63BD160B" w14:textId="77777777" w:rsidTr="00DB4CF8">
        <w:tc>
          <w:tcPr>
            <w:tcW w:w="2330" w:type="dxa"/>
            <w:tcMar>
              <w:left w:w="58" w:type="dxa"/>
              <w:right w:w="58" w:type="dxa"/>
            </w:tcMar>
          </w:tcPr>
          <w:p w14:paraId="42EC76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Caudal peduncle length</w:t>
            </w:r>
          </w:p>
        </w:tc>
        <w:tc>
          <w:tcPr>
            <w:tcW w:w="1529" w:type="dxa"/>
            <w:tcMar>
              <w:left w:w="58" w:type="dxa"/>
              <w:right w:w="58" w:type="dxa"/>
            </w:tcMar>
          </w:tcPr>
          <w:p w14:paraId="047F3D6D" w14:textId="7C1E7302"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DD365F" w:rsidRPr="00DD2414">
              <w:rPr>
                <w:rFonts w:ascii="Times New Roman" w:hAnsi="Times New Roman" w:cs="Times New Roman"/>
                <w:sz w:val="20"/>
                <w:szCs w:val="20"/>
              </w:rPr>
              <w:t xml:space="preserve"> [</w:t>
            </w:r>
            <w:r w:rsidR="00444CC1" w:rsidRPr="00DD2414">
              <w:rPr>
                <w:rFonts w:ascii="Times New Roman" w:hAnsi="Times New Roman" w:cs="Times New Roman"/>
                <w:sz w:val="20"/>
                <w:szCs w:val="20"/>
              </w:rPr>
              <w:t>3, 4]</w:t>
            </w:r>
          </w:p>
        </w:tc>
        <w:tc>
          <w:tcPr>
            <w:tcW w:w="1798" w:type="dxa"/>
            <w:tcMar>
              <w:left w:w="58" w:type="dxa"/>
              <w:right w:w="58" w:type="dxa"/>
            </w:tcMar>
          </w:tcPr>
          <w:p w14:paraId="2064293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3D8EA3D6"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short</w:t>
            </w:r>
          </w:p>
        </w:tc>
        <w:tc>
          <w:tcPr>
            <w:tcW w:w="2034" w:type="dxa"/>
            <w:tcMar>
              <w:left w:w="58" w:type="dxa"/>
              <w:right w:w="58" w:type="dxa"/>
            </w:tcMar>
          </w:tcPr>
          <w:p w14:paraId="243015B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53CD39BF" w14:textId="77777777" w:rsidTr="00DB4CF8">
        <w:tc>
          <w:tcPr>
            <w:tcW w:w="2330" w:type="dxa"/>
            <w:tcMar>
              <w:left w:w="58" w:type="dxa"/>
              <w:right w:w="58" w:type="dxa"/>
            </w:tcMar>
          </w:tcPr>
          <w:p w14:paraId="68038FA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length</w:t>
            </w:r>
          </w:p>
        </w:tc>
        <w:tc>
          <w:tcPr>
            <w:tcW w:w="1529" w:type="dxa"/>
            <w:tcMar>
              <w:left w:w="58" w:type="dxa"/>
              <w:right w:w="58" w:type="dxa"/>
            </w:tcMar>
          </w:tcPr>
          <w:p w14:paraId="6BAB6DA2" w14:textId="24C8AEF0"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0B5BA3" w:rsidRPr="00DD2414">
              <w:rPr>
                <w:rFonts w:ascii="Times New Roman" w:hAnsi="Times New Roman" w:cs="Times New Roman"/>
                <w:sz w:val="20"/>
                <w:szCs w:val="20"/>
              </w:rPr>
              <w:t xml:space="preserve"> [6, 7] </w:t>
            </w:r>
          </w:p>
        </w:tc>
        <w:tc>
          <w:tcPr>
            <w:tcW w:w="1798" w:type="dxa"/>
            <w:tcMar>
              <w:left w:w="58" w:type="dxa"/>
              <w:right w:w="58" w:type="dxa"/>
            </w:tcMar>
          </w:tcPr>
          <w:p w14:paraId="2A99C9E0" w14:textId="34529986" w:rsidR="00B15248" w:rsidRPr="00DD2414" w:rsidRDefault="00BF546E"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[4*]</w:t>
            </w:r>
          </w:p>
        </w:tc>
        <w:tc>
          <w:tcPr>
            <w:tcW w:w="1394" w:type="dxa"/>
            <w:tcMar>
              <w:left w:w="58" w:type="dxa"/>
              <w:right w:w="58" w:type="dxa"/>
            </w:tcMar>
          </w:tcPr>
          <w:p w14:paraId="68E2711C" w14:textId="77777777"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highlight w:val="red"/>
              </w:rPr>
            </w:pPr>
            <w:r w:rsidRPr="00DD2414">
              <w:rPr>
                <w:rFonts w:ascii="Times New Roman" w:hAnsi="Times New Roman" w:cs="Times New Roman"/>
                <w:i/>
                <w:iCs/>
                <w:sz w:val="20"/>
                <w:szCs w:val="20"/>
              </w:rPr>
              <w:t>short</w:t>
            </w:r>
          </w:p>
        </w:tc>
        <w:tc>
          <w:tcPr>
            <w:tcW w:w="2034" w:type="dxa"/>
            <w:tcMar>
              <w:left w:w="58" w:type="dxa"/>
              <w:right w:w="58" w:type="dxa"/>
            </w:tcMar>
          </w:tcPr>
          <w:p w14:paraId="521A3E1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52EAE9" w14:textId="77777777" w:rsidTr="00DB4CF8">
        <w:tc>
          <w:tcPr>
            <w:tcW w:w="2330" w:type="dxa"/>
            <w:tcMar>
              <w:left w:w="58" w:type="dxa"/>
              <w:right w:w="58" w:type="dxa"/>
            </w:tcMar>
          </w:tcPr>
          <w:p w14:paraId="032D27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Head depth</w:t>
            </w:r>
          </w:p>
        </w:tc>
        <w:tc>
          <w:tcPr>
            <w:tcW w:w="1529" w:type="dxa"/>
            <w:tcMar>
              <w:left w:w="58" w:type="dxa"/>
              <w:right w:w="58" w:type="dxa"/>
            </w:tcMar>
          </w:tcPr>
          <w:p w14:paraId="76422506" w14:textId="0B8CF1CD"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s</w:t>
            </w:r>
            <w:r w:rsidR="00B15248" w:rsidRPr="00DD2414">
              <w:rPr>
                <w:rFonts w:ascii="Times New Roman" w:hAnsi="Times New Roman" w:cs="Times New Roman"/>
                <w:sz w:val="20"/>
                <w:szCs w:val="20"/>
              </w:rPr>
              <w:t>hallow</w:t>
            </w:r>
            <w:r w:rsidR="00BF546E" w:rsidRPr="00DD2414">
              <w:rPr>
                <w:rFonts w:ascii="Times New Roman" w:hAnsi="Times New Roman" w:cs="Times New Roman"/>
                <w:sz w:val="20"/>
                <w:szCs w:val="20"/>
              </w:rPr>
              <w:t xml:space="preserve"> [7]</w:t>
            </w:r>
          </w:p>
        </w:tc>
        <w:tc>
          <w:tcPr>
            <w:tcW w:w="1798" w:type="dxa"/>
            <w:tcMar>
              <w:left w:w="58" w:type="dxa"/>
              <w:right w:w="58" w:type="dxa"/>
            </w:tcMar>
          </w:tcPr>
          <w:p w14:paraId="62935EC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AA8C68C"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shallow</w:t>
            </w:r>
          </w:p>
        </w:tc>
        <w:tc>
          <w:tcPr>
            <w:tcW w:w="2034" w:type="dxa"/>
            <w:tcMar>
              <w:left w:w="58" w:type="dxa"/>
              <w:right w:w="58" w:type="dxa"/>
            </w:tcMar>
          </w:tcPr>
          <w:p w14:paraId="47D5CE2A"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23AE6B10" w14:textId="77777777" w:rsidTr="00DB4CF8">
        <w:tc>
          <w:tcPr>
            <w:tcW w:w="2330" w:type="dxa"/>
            <w:tcMar>
              <w:left w:w="58" w:type="dxa"/>
              <w:right w:w="58" w:type="dxa"/>
            </w:tcMar>
          </w:tcPr>
          <w:p w14:paraId="380ADB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Eye size</w:t>
            </w:r>
          </w:p>
        </w:tc>
        <w:tc>
          <w:tcPr>
            <w:tcW w:w="1529" w:type="dxa"/>
            <w:tcMar>
              <w:left w:w="58" w:type="dxa"/>
              <w:right w:w="58" w:type="dxa"/>
            </w:tcMar>
          </w:tcPr>
          <w:p w14:paraId="139AD046" w14:textId="66AB46A4"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w:t>
            </w:r>
            <w:r w:rsidR="00B15248" w:rsidRPr="00DD2414">
              <w:rPr>
                <w:rFonts w:ascii="Times New Roman" w:hAnsi="Times New Roman" w:cs="Times New Roman"/>
                <w:sz w:val="20"/>
                <w:szCs w:val="20"/>
              </w:rPr>
              <w:t>arg</w:t>
            </w:r>
            <w:r w:rsidR="00BF546E" w:rsidRPr="00DD2414">
              <w:rPr>
                <w:rFonts w:ascii="Times New Roman" w:hAnsi="Times New Roman" w:cs="Times New Roman"/>
                <w:sz w:val="20"/>
                <w:szCs w:val="20"/>
              </w:rPr>
              <w:t xml:space="preserve">e </w:t>
            </w:r>
            <w:r w:rsidRPr="00DD2414">
              <w:rPr>
                <w:rFonts w:ascii="Times New Roman" w:hAnsi="Times New Roman" w:cs="Times New Roman"/>
                <w:sz w:val="20"/>
                <w:szCs w:val="20"/>
              </w:rPr>
              <w:t>[6, 7]</w:t>
            </w:r>
            <w:r w:rsidR="00BF546E" w:rsidRPr="00DD2414">
              <w:rPr>
                <w:rFonts w:ascii="Times New Roman" w:hAnsi="Times New Roman" w:cs="Times New Roman"/>
                <w:sz w:val="20"/>
                <w:szCs w:val="20"/>
              </w:rPr>
              <w:t xml:space="preserve"> </w:t>
            </w:r>
          </w:p>
        </w:tc>
        <w:tc>
          <w:tcPr>
            <w:tcW w:w="1798" w:type="dxa"/>
            <w:tcMar>
              <w:left w:w="58" w:type="dxa"/>
              <w:right w:w="58" w:type="dxa"/>
            </w:tcMar>
          </w:tcPr>
          <w:p w14:paraId="3534BF0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3917930"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large</w:t>
            </w:r>
          </w:p>
        </w:tc>
        <w:tc>
          <w:tcPr>
            <w:tcW w:w="2034" w:type="dxa"/>
            <w:tcMar>
              <w:left w:w="58" w:type="dxa"/>
              <w:right w:w="58" w:type="dxa"/>
            </w:tcMar>
          </w:tcPr>
          <w:p w14:paraId="3EE2F3C4"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1E379E47" w14:textId="77777777" w:rsidTr="00DB4CF8">
        <w:tc>
          <w:tcPr>
            <w:tcW w:w="2330" w:type="dxa"/>
            <w:tcMar>
              <w:left w:w="58" w:type="dxa"/>
              <w:right w:w="58" w:type="dxa"/>
            </w:tcMar>
          </w:tcPr>
          <w:p w14:paraId="754E1BE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point</w:t>
            </w:r>
          </w:p>
        </w:tc>
        <w:tc>
          <w:tcPr>
            <w:tcW w:w="1529" w:type="dxa"/>
            <w:tcMar>
              <w:left w:w="58" w:type="dxa"/>
              <w:right w:w="58" w:type="dxa"/>
            </w:tcMar>
          </w:tcPr>
          <w:p w14:paraId="50906320" w14:textId="34DC1309" w:rsidR="00B15248" w:rsidRPr="00DD2414" w:rsidRDefault="002E2914"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a</w:t>
            </w:r>
            <w:r w:rsidR="00B15248" w:rsidRPr="00DD2414">
              <w:rPr>
                <w:rFonts w:ascii="Times New Roman" w:hAnsi="Times New Roman" w:cs="Times New Roman"/>
                <w:sz w:val="20"/>
                <w:szCs w:val="20"/>
              </w:rPr>
              <w:t>nterior</w:t>
            </w:r>
            <w:r w:rsidRPr="00DD2414">
              <w:rPr>
                <w:rFonts w:ascii="Times New Roman" w:hAnsi="Times New Roman" w:cs="Times New Roman"/>
                <w:sz w:val="20"/>
                <w:szCs w:val="20"/>
              </w:rPr>
              <w:t xml:space="preserve"> [1]</w:t>
            </w:r>
          </w:p>
        </w:tc>
        <w:tc>
          <w:tcPr>
            <w:tcW w:w="1798" w:type="dxa"/>
            <w:tcMar>
              <w:left w:w="58" w:type="dxa"/>
              <w:right w:w="58" w:type="dxa"/>
            </w:tcMar>
          </w:tcPr>
          <w:p w14:paraId="4E379B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4646953B"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anterior</w:t>
            </w:r>
          </w:p>
        </w:tc>
        <w:tc>
          <w:tcPr>
            <w:tcW w:w="2034" w:type="dxa"/>
            <w:tcMar>
              <w:left w:w="58" w:type="dxa"/>
              <w:right w:w="58" w:type="dxa"/>
            </w:tcMar>
          </w:tcPr>
          <w:p w14:paraId="1CD7CF4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r>
      <w:tr w:rsidR="00B15248" w:rsidRPr="00DD2414" w14:paraId="701AC20A" w14:textId="77777777" w:rsidTr="00DB4CF8">
        <w:tc>
          <w:tcPr>
            <w:tcW w:w="2330" w:type="dxa"/>
            <w:tcMar>
              <w:left w:w="58" w:type="dxa"/>
              <w:right w:w="58" w:type="dxa"/>
            </w:tcMar>
          </w:tcPr>
          <w:p w14:paraId="56BFC835"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insertion angle</w:t>
            </w:r>
          </w:p>
        </w:tc>
        <w:tc>
          <w:tcPr>
            <w:tcW w:w="1529" w:type="dxa"/>
            <w:tcMar>
              <w:left w:w="58" w:type="dxa"/>
              <w:right w:w="58" w:type="dxa"/>
            </w:tcMar>
          </w:tcPr>
          <w:p w14:paraId="16707EDC" w14:textId="6F917332" w:rsidR="00B15248" w:rsidRPr="00DD2414" w:rsidRDefault="004679BE"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horizontal [1]</w:t>
            </w:r>
          </w:p>
        </w:tc>
        <w:tc>
          <w:tcPr>
            <w:tcW w:w="1798" w:type="dxa"/>
            <w:tcMar>
              <w:left w:w="58" w:type="dxa"/>
              <w:right w:w="58" w:type="dxa"/>
            </w:tcMar>
          </w:tcPr>
          <w:p w14:paraId="74BF7D15" w14:textId="0F6EB05E"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w:t>
            </w:r>
            <w:r w:rsidR="00666755" w:rsidRPr="00DD2414">
              <w:rPr>
                <w:rFonts w:ascii="Times New Roman" w:hAnsi="Times New Roman" w:cs="Times New Roman"/>
                <w:sz w:val="20"/>
                <w:szCs w:val="20"/>
              </w:rPr>
              <w:t>p [4]</w:t>
            </w:r>
          </w:p>
        </w:tc>
        <w:tc>
          <w:tcPr>
            <w:tcW w:w="1394" w:type="dxa"/>
            <w:tcMar>
              <w:left w:w="58" w:type="dxa"/>
              <w:right w:w="58" w:type="dxa"/>
            </w:tcMar>
          </w:tcPr>
          <w:p w14:paraId="712E938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vertical</w:t>
            </w:r>
          </w:p>
        </w:tc>
        <w:tc>
          <w:tcPr>
            <w:tcW w:w="2034" w:type="dxa"/>
            <w:tcMar>
              <w:left w:w="58" w:type="dxa"/>
              <w:right w:w="58" w:type="dxa"/>
            </w:tcMar>
          </w:tcPr>
          <w:p w14:paraId="22DF6B0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 xml:space="preserve">no relationship  </w:t>
            </w:r>
          </w:p>
        </w:tc>
      </w:tr>
      <w:tr w:rsidR="00B15248" w:rsidRPr="00DD2414" w14:paraId="7535A661" w14:textId="77777777" w:rsidTr="00DB4CF8">
        <w:trPr>
          <w:trHeight w:val="341"/>
        </w:trPr>
        <w:tc>
          <w:tcPr>
            <w:tcW w:w="2330" w:type="dxa"/>
            <w:tcMar>
              <w:left w:w="58" w:type="dxa"/>
              <w:right w:w="58" w:type="dxa"/>
            </w:tcMar>
          </w:tcPr>
          <w:p w14:paraId="4D92DE3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length</w:t>
            </w:r>
          </w:p>
        </w:tc>
        <w:tc>
          <w:tcPr>
            <w:tcW w:w="1529" w:type="dxa"/>
            <w:tcMar>
              <w:left w:w="58" w:type="dxa"/>
              <w:right w:w="58" w:type="dxa"/>
            </w:tcMar>
          </w:tcPr>
          <w:p w14:paraId="1662A84A" w14:textId="4817A603"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short [1,3]</w:t>
            </w:r>
          </w:p>
        </w:tc>
        <w:tc>
          <w:tcPr>
            <w:tcW w:w="1798" w:type="dxa"/>
            <w:tcMar>
              <w:left w:w="58" w:type="dxa"/>
              <w:right w:w="58" w:type="dxa"/>
            </w:tcMar>
          </w:tcPr>
          <w:p w14:paraId="61DED1FB" w14:textId="02C6FEC8" w:rsidR="00B15248" w:rsidRPr="00DD2414" w:rsidRDefault="002053D0"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 [4]</w:t>
            </w:r>
          </w:p>
        </w:tc>
        <w:tc>
          <w:tcPr>
            <w:tcW w:w="1394" w:type="dxa"/>
            <w:tcMar>
              <w:left w:w="58" w:type="dxa"/>
              <w:right w:w="58" w:type="dxa"/>
            </w:tcMar>
          </w:tcPr>
          <w:p w14:paraId="3C2A85B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465991A8" w14:textId="54CAE243" w:rsidR="00B15248" w:rsidRPr="00DD2414" w:rsidRDefault="00807E72"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sz w:val="20"/>
                <w:szCs w:val="20"/>
              </w:rPr>
              <w:t>no relationship</w:t>
            </w:r>
          </w:p>
        </w:tc>
      </w:tr>
      <w:tr w:rsidR="00B15248" w:rsidRPr="00DD2414" w14:paraId="69BF3BE7" w14:textId="77777777" w:rsidTr="00DB4CF8">
        <w:tc>
          <w:tcPr>
            <w:tcW w:w="2330" w:type="dxa"/>
            <w:tcMar>
              <w:left w:w="58" w:type="dxa"/>
              <w:right w:w="58" w:type="dxa"/>
            </w:tcMar>
          </w:tcPr>
          <w:p w14:paraId="263CDAF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Pectoral fin width</w:t>
            </w:r>
          </w:p>
        </w:tc>
        <w:tc>
          <w:tcPr>
            <w:tcW w:w="1529" w:type="dxa"/>
            <w:tcMar>
              <w:left w:w="58" w:type="dxa"/>
              <w:right w:w="58" w:type="dxa"/>
            </w:tcMar>
          </w:tcPr>
          <w:p w14:paraId="07A8F5CC"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narrow</w:t>
            </w:r>
          </w:p>
        </w:tc>
        <w:tc>
          <w:tcPr>
            <w:tcW w:w="1798" w:type="dxa"/>
            <w:tcMar>
              <w:left w:w="58" w:type="dxa"/>
              <w:right w:w="58" w:type="dxa"/>
            </w:tcMar>
          </w:tcPr>
          <w:p w14:paraId="77EA523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7360461E"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c>
          <w:tcPr>
            <w:tcW w:w="2034" w:type="dxa"/>
            <w:tcMar>
              <w:left w:w="58" w:type="dxa"/>
              <w:right w:w="58" w:type="dxa"/>
            </w:tcMar>
          </w:tcPr>
          <w:p w14:paraId="4F6ED3C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r w:rsidR="00B15248" w:rsidRPr="00DD2414" w14:paraId="3099F68E" w14:textId="77777777" w:rsidTr="00DB4CF8">
        <w:tc>
          <w:tcPr>
            <w:tcW w:w="2330" w:type="dxa"/>
            <w:tcMar>
              <w:left w:w="58" w:type="dxa"/>
              <w:right w:w="58" w:type="dxa"/>
            </w:tcMar>
          </w:tcPr>
          <w:p w14:paraId="6869F91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length</w:t>
            </w:r>
          </w:p>
        </w:tc>
        <w:tc>
          <w:tcPr>
            <w:tcW w:w="1529" w:type="dxa"/>
            <w:tcMar>
              <w:left w:w="58" w:type="dxa"/>
              <w:right w:w="58" w:type="dxa"/>
            </w:tcMar>
          </w:tcPr>
          <w:p w14:paraId="4486B277" w14:textId="69DB5673"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long</w:t>
            </w:r>
            <w:r w:rsidR="003E1863" w:rsidRPr="00DD2414">
              <w:rPr>
                <w:rFonts w:ascii="Times New Roman" w:hAnsi="Times New Roman" w:cs="Times New Roman"/>
                <w:sz w:val="20"/>
                <w:szCs w:val="20"/>
              </w:rPr>
              <w:t xml:space="preserve"> [8]</w:t>
            </w:r>
          </w:p>
        </w:tc>
        <w:tc>
          <w:tcPr>
            <w:tcW w:w="1798" w:type="dxa"/>
            <w:tcMar>
              <w:left w:w="58" w:type="dxa"/>
              <w:right w:w="58" w:type="dxa"/>
            </w:tcMar>
          </w:tcPr>
          <w:p w14:paraId="7E794C67"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p>
        </w:tc>
        <w:tc>
          <w:tcPr>
            <w:tcW w:w="1394" w:type="dxa"/>
            <w:tcMar>
              <w:left w:w="58" w:type="dxa"/>
              <w:right w:w="58" w:type="dxa"/>
            </w:tcMar>
          </w:tcPr>
          <w:p w14:paraId="0E750F12"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3BCFDE8F" w14:textId="77777777" w:rsidR="00B15248" w:rsidRPr="00DD2414" w:rsidRDefault="00B15248" w:rsidP="00815FC3">
            <w:pPr>
              <w:autoSpaceDE w:val="0"/>
              <w:autoSpaceDN w:val="0"/>
              <w:adjustRightInd w:val="0"/>
              <w:spacing w:after="0" w:line="240" w:lineRule="auto"/>
              <w:rPr>
                <w:rFonts w:ascii="Times New Roman" w:hAnsi="Times New Roman" w:cs="Times New Roman"/>
                <w:b/>
                <w:bCs/>
                <w:sz w:val="20"/>
                <w:szCs w:val="20"/>
              </w:rPr>
            </w:pPr>
            <w:r w:rsidRPr="00DD2414">
              <w:rPr>
                <w:rFonts w:ascii="Times New Roman" w:hAnsi="Times New Roman" w:cs="Times New Roman"/>
                <w:b/>
                <w:bCs/>
                <w:sz w:val="20"/>
                <w:szCs w:val="20"/>
              </w:rPr>
              <w:t>long</w:t>
            </w:r>
          </w:p>
        </w:tc>
      </w:tr>
      <w:tr w:rsidR="00B15248" w:rsidRPr="00DD2414" w14:paraId="3E7D4A0C" w14:textId="77777777" w:rsidTr="00DB4CF8">
        <w:tc>
          <w:tcPr>
            <w:tcW w:w="2330" w:type="dxa"/>
            <w:tcMar>
              <w:left w:w="58" w:type="dxa"/>
              <w:right w:w="58" w:type="dxa"/>
            </w:tcMar>
          </w:tcPr>
          <w:p w14:paraId="1D9480ED"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spacing</w:t>
            </w:r>
          </w:p>
        </w:tc>
        <w:tc>
          <w:tcPr>
            <w:tcW w:w="1529" w:type="dxa"/>
            <w:tcMar>
              <w:left w:w="58" w:type="dxa"/>
              <w:right w:w="58" w:type="dxa"/>
            </w:tcMar>
          </w:tcPr>
          <w:p w14:paraId="6522C7AE" w14:textId="10133899"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w:t>
            </w:r>
            <w:r w:rsidR="00B15248" w:rsidRPr="00DD2414">
              <w:rPr>
                <w:rFonts w:ascii="Times New Roman" w:hAnsi="Times New Roman" w:cs="Times New Roman"/>
                <w:sz w:val="20"/>
                <w:szCs w:val="20"/>
              </w:rPr>
              <w:t>arrow</w:t>
            </w:r>
            <w:r w:rsidRPr="00DD2414">
              <w:rPr>
                <w:rFonts w:ascii="Times New Roman" w:hAnsi="Times New Roman" w:cs="Times New Roman"/>
                <w:sz w:val="20"/>
                <w:szCs w:val="20"/>
              </w:rPr>
              <w:t xml:space="preserve"> [2]</w:t>
            </w:r>
          </w:p>
        </w:tc>
        <w:tc>
          <w:tcPr>
            <w:tcW w:w="1798" w:type="dxa"/>
            <w:tcMar>
              <w:left w:w="58" w:type="dxa"/>
              <w:right w:w="58" w:type="dxa"/>
            </w:tcMar>
          </w:tcPr>
          <w:p w14:paraId="02535846" w14:textId="2EBE2B3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26E24C9"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w:t>
            </w:r>
          </w:p>
        </w:tc>
        <w:tc>
          <w:tcPr>
            <w:tcW w:w="2034" w:type="dxa"/>
            <w:tcMar>
              <w:left w:w="58" w:type="dxa"/>
              <w:right w:w="58" w:type="dxa"/>
            </w:tcMar>
          </w:tcPr>
          <w:p w14:paraId="66860511" w14:textId="1838D255" w:rsidR="00B15248" w:rsidRPr="00DD2414" w:rsidRDefault="00B15248" w:rsidP="00815FC3">
            <w:pPr>
              <w:autoSpaceDE w:val="0"/>
              <w:autoSpaceDN w:val="0"/>
              <w:adjustRightInd w:val="0"/>
              <w:spacing w:after="0" w:line="240" w:lineRule="auto"/>
              <w:rPr>
                <w:rFonts w:ascii="Times New Roman" w:hAnsi="Times New Roman" w:cs="Times New Roman"/>
                <w:i/>
                <w:iCs/>
                <w:sz w:val="20"/>
                <w:szCs w:val="20"/>
              </w:rPr>
            </w:pPr>
            <w:r w:rsidRPr="00DD2414">
              <w:rPr>
                <w:rFonts w:ascii="Times New Roman" w:hAnsi="Times New Roman" w:cs="Times New Roman"/>
                <w:i/>
                <w:iCs/>
                <w:sz w:val="20"/>
                <w:szCs w:val="20"/>
              </w:rPr>
              <w:t>wide</w:t>
            </w:r>
            <w:r w:rsidR="000255FB">
              <w:rPr>
                <w:rFonts w:ascii="Times New Roman" w:hAnsi="Times New Roman" w:cs="Times New Roman"/>
                <w:i/>
                <w:iCs/>
                <w:sz w:val="20"/>
                <w:szCs w:val="20"/>
              </w:rPr>
              <w:t>;</w:t>
            </w:r>
            <w:r w:rsidR="00DB4CF8">
              <w:rPr>
                <w:rFonts w:ascii="Times New Roman" w:hAnsi="Times New Roman" w:cs="Times New Roman"/>
                <w:i/>
                <w:iCs/>
                <w:sz w:val="20"/>
                <w:szCs w:val="20"/>
              </w:rPr>
              <w:t xml:space="preserve"> </w:t>
            </w:r>
            <w:r w:rsidR="000255FB" w:rsidRPr="000255FB">
              <w:rPr>
                <w:rFonts w:ascii="Times New Roman" w:hAnsi="Times New Roman" w:cs="Times New Roman"/>
                <w:sz w:val="20"/>
                <w:szCs w:val="20"/>
              </w:rPr>
              <w:t>no relationship</w:t>
            </w:r>
            <w:r w:rsidR="000255FB">
              <w:rPr>
                <w:rFonts w:ascii="Times New Roman" w:hAnsi="Times New Roman" w:cs="Times New Roman"/>
                <w:sz w:val="20"/>
                <w:szCs w:val="20"/>
              </w:rPr>
              <w:t>**</w:t>
            </w:r>
          </w:p>
        </w:tc>
      </w:tr>
      <w:tr w:rsidR="00B15248" w:rsidRPr="00DD2414" w14:paraId="666B4EDE" w14:textId="77777777" w:rsidTr="00DB4CF8">
        <w:tc>
          <w:tcPr>
            <w:tcW w:w="2330" w:type="dxa"/>
            <w:tcMar>
              <w:left w:w="58" w:type="dxa"/>
              <w:right w:w="58" w:type="dxa"/>
            </w:tcMar>
          </w:tcPr>
          <w:p w14:paraId="678E8546"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Gill raker number</w:t>
            </w:r>
          </w:p>
        </w:tc>
        <w:tc>
          <w:tcPr>
            <w:tcW w:w="1529" w:type="dxa"/>
            <w:tcMar>
              <w:left w:w="58" w:type="dxa"/>
              <w:right w:w="58" w:type="dxa"/>
            </w:tcMar>
          </w:tcPr>
          <w:p w14:paraId="619BC33E" w14:textId="2D6143F3" w:rsidR="00B15248" w:rsidRPr="00DD2414" w:rsidRDefault="006F0EB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m</w:t>
            </w:r>
            <w:r w:rsidR="00B15248" w:rsidRPr="00DD2414">
              <w:rPr>
                <w:rFonts w:ascii="Times New Roman" w:hAnsi="Times New Roman" w:cs="Times New Roman"/>
                <w:sz w:val="20"/>
                <w:szCs w:val="20"/>
              </w:rPr>
              <w:t>ore</w:t>
            </w:r>
            <w:r w:rsidRPr="00DD2414">
              <w:rPr>
                <w:rFonts w:ascii="Times New Roman" w:hAnsi="Times New Roman" w:cs="Times New Roman"/>
                <w:sz w:val="20"/>
                <w:szCs w:val="20"/>
              </w:rPr>
              <w:t xml:space="preserve"> [2]</w:t>
            </w:r>
            <w:r w:rsidR="00B15248" w:rsidRPr="00DD2414">
              <w:rPr>
                <w:rFonts w:ascii="Times New Roman" w:hAnsi="Times New Roman" w:cs="Times New Roman"/>
                <w:sz w:val="20"/>
                <w:szCs w:val="20"/>
              </w:rPr>
              <w:t xml:space="preserve"> </w:t>
            </w:r>
          </w:p>
        </w:tc>
        <w:tc>
          <w:tcPr>
            <w:tcW w:w="1798" w:type="dxa"/>
            <w:tcMar>
              <w:left w:w="58" w:type="dxa"/>
              <w:right w:w="58" w:type="dxa"/>
            </w:tcMar>
          </w:tcPr>
          <w:p w14:paraId="2F9E022F" w14:textId="1A03D365"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r w:rsidR="006F0EB8" w:rsidRPr="00DD2414">
              <w:rPr>
                <w:rFonts w:ascii="Times New Roman" w:hAnsi="Times New Roman" w:cs="Times New Roman"/>
                <w:sz w:val="20"/>
                <w:szCs w:val="20"/>
              </w:rPr>
              <w:t xml:space="preserve"> [4*]</w:t>
            </w:r>
          </w:p>
        </w:tc>
        <w:tc>
          <w:tcPr>
            <w:tcW w:w="1394" w:type="dxa"/>
            <w:tcMar>
              <w:left w:w="58" w:type="dxa"/>
              <w:right w:w="58" w:type="dxa"/>
            </w:tcMar>
          </w:tcPr>
          <w:p w14:paraId="5BC684B0"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highlight w:val="red"/>
              </w:rPr>
            </w:pPr>
            <w:r w:rsidRPr="00DD2414">
              <w:rPr>
                <w:rFonts w:ascii="Times New Roman" w:hAnsi="Times New Roman" w:cs="Times New Roman"/>
                <w:sz w:val="20"/>
                <w:szCs w:val="20"/>
              </w:rPr>
              <w:t>-</w:t>
            </w:r>
          </w:p>
        </w:tc>
        <w:tc>
          <w:tcPr>
            <w:tcW w:w="2034" w:type="dxa"/>
            <w:tcMar>
              <w:left w:w="58" w:type="dxa"/>
              <w:right w:w="58" w:type="dxa"/>
            </w:tcMar>
          </w:tcPr>
          <w:p w14:paraId="69DD35F1" w14:textId="77777777" w:rsidR="00B15248" w:rsidRPr="00DD2414" w:rsidRDefault="00B15248" w:rsidP="00815FC3">
            <w:pPr>
              <w:autoSpaceDE w:val="0"/>
              <w:autoSpaceDN w:val="0"/>
              <w:adjustRightInd w:val="0"/>
              <w:spacing w:after="0" w:line="240" w:lineRule="auto"/>
              <w:rPr>
                <w:rFonts w:ascii="Times New Roman" w:hAnsi="Times New Roman" w:cs="Times New Roman"/>
                <w:sz w:val="20"/>
                <w:szCs w:val="20"/>
              </w:rPr>
            </w:pPr>
            <w:r w:rsidRPr="00DD2414">
              <w:rPr>
                <w:rFonts w:ascii="Times New Roman" w:hAnsi="Times New Roman" w:cs="Times New Roman"/>
                <w:sz w:val="20"/>
                <w:szCs w:val="20"/>
              </w:rPr>
              <w:t>no relationship</w:t>
            </w:r>
          </w:p>
        </w:tc>
      </w:tr>
    </w:tbl>
    <w:p w14:paraId="3DBD7F34" w14:textId="77777777" w:rsidR="00B15248" w:rsidRPr="00815FC3" w:rsidRDefault="00B15248" w:rsidP="00815FC3">
      <w:pPr>
        <w:autoSpaceDE w:val="0"/>
        <w:autoSpaceDN w:val="0"/>
        <w:adjustRightInd w:val="0"/>
        <w:spacing w:after="0" w:line="240" w:lineRule="auto"/>
        <w:rPr>
          <w:rFonts w:ascii="Times New Roman" w:hAnsi="Times New Roman" w:cs="Times New Roman"/>
          <w:sz w:val="22"/>
        </w:rPr>
      </w:pPr>
    </w:p>
    <w:p w14:paraId="7F4D1815" w14:textId="3BCF4004" w:rsidR="005734BA" w:rsidRDefault="005734BA"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w:t>
      </w:r>
      <w:r w:rsidRPr="007346A5">
        <w:rPr>
          <w:rFonts w:ascii="Times New Roman" w:hAnsi="Times New Roman" w:cs="Times New Roman"/>
          <w:sz w:val="22"/>
        </w:rPr>
        <w:t>1</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AuthorYear="1"&gt;&lt;Author&gt;Ehlinger&lt;/Author&gt;&lt;Year&gt;1988&lt;/Year&gt;&lt;RecNum&gt;2124&lt;/RecNum&gt;&lt;DisplayText&gt;Ehlinger and Wilson (1988)&lt;/DisplayText&gt;&lt;record&gt;&lt;rec-number&gt;2124&lt;/rec-number&gt;&lt;foreign-keys&gt;&lt;key app="EN" db-id="e9zx9raxpstxxhevrxhp9s5kdv0dzs9e59fv" timestamp="1453477394" guid="e00ef909-e16d-409a-8f7e-89c63f88ad85"&gt;2124&lt;/key&gt;&lt;/foreign-keys&gt;&lt;ref-type name="Journal Article"&gt;17&lt;/ref-type&gt;&lt;contributors&gt;&lt;authors&gt;&lt;author&gt;Ehlinger, T. J.&lt;/author&gt;&lt;author&gt;Wilson, D. S.&lt;/author&gt;&lt;/authors&gt;&lt;/contributors&gt;&lt;auth-address&gt;EHLINGER, TJ (reprint author), MICHIGAN STATE UNIV,KELLOGG BIOL STN,HICKORY CORNERS,MI 49060, USA.&lt;/auth-address&gt;&lt;titles&gt;&lt;title&gt;Complex foraging polymorphism in bluegill sunfish&lt;/title&gt;&lt;secondary-title&gt;Proceedings of the National Academy of Sciences of the United States of America&lt;/secondary-title&gt;&lt;/titles&gt;&lt;periodical&gt;&lt;full-title&gt;Proceedings of the National Academy of Sciences of the United States of America&lt;/full-title&gt;&lt;/periodical&gt;&lt;pages&gt;1878-1882&lt;/pages&gt;&lt;volume&gt;85&lt;/volume&gt;&lt;number&gt;6&lt;/number&gt;&lt;keywords&gt;&lt;keyword&gt;Science &amp;amp; Technology - Other Topics&lt;/keyword&gt;&lt;/keywords&gt;&lt;dates&gt;&lt;year&gt;1988&lt;/year&gt;&lt;pub-dates&gt;&lt;date&gt;Mar&lt;/date&gt;&lt;/pub-dates&gt;&lt;/dates&gt;&lt;isbn&gt;0027-8424&lt;/isbn&gt;&lt;accession-num&gt;WOS:A1988M590700034&lt;/accession-num&gt;&lt;work-type&gt;Article&lt;/work-type&gt;&lt;urls&gt;&lt;related-urls&gt;&lt;url&gt;&amp;lt;Go to ISI&amp;gt;://WOS:A1988M590700034&lt;/url&gt;&lt;/related-urls&gt;&lt;/urls&gt;&lt;electronic-resource-num&gt;10.1073/pnas.85.6.1878&lt;/electronic-resource-num&gt;&lt;language&gt;English&lt;/language&gt;&lt;/record&gt;&lt;/Cite&gt;&lt;/EndNote&gt;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Ehlinger and Wilson (1988)</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2</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AuthorYear="1"&gt;&lt;Author&gt;Robinson&lt;/Author&gt;&lt;Year&gt;1994&lt;/Year&gt;&lt;RecNum&gt;2928&lt;/RecNum&gt;&lt;DisplayText&gt;Robinson and Wilson (1994)&lt;/DisplayText&gt;&lt;record&gt;&lt;rec-number&gt;2928&lt;/rec-number&gt;&lt;foreign-keys&gt;&lt;key app="EN" db-id="e9zx9raxpstxxhevrxhp9s5kdv0dzs9e59fv" timestamp="1596639988" guid="cc183d1e-2c7c-4399-b554-e2aacd9ba90d"&gt;2928&lt;/key&gt;&lt;/foreign-keys&gt;&lt;ref-type name="Journal Article"&gt;17&lt;/ref-type&gt;&lt;contributors&gt;&lt;authors&gt;&lt;author&gt;Robinson, B.W.&lt;/author&gt;&lt;author&gt;Wilson, D.S.&lt;/author&gt;&lt;/authors&gt;&lt;/contributors&gt;&lt;titles&gt;&lt;title&gt;Character Release and Displacement in Fishes: A Neglected Literature&lt;/title&gt;&lt;secondary-title&gt;The American Naturalist&lt;/secondary-title&gt;&lt;/titles&gt;&lt;periodical&gt;&lt;full-title&gt;The American Naturalist&lt;/full-title&gt;&lt;/periodical&gt;&lt;pages&gt;596-627&lt;/pages&gt;&lt;volume&gt;144&lt;/volume&gt;&lt;number&gt;4&lt;/number&gt;&lt;dates&gt;&lt;year&gt;1994&lt;/year&gt;&lt;/dates&gt;&lt;urls&gt;&lt;related-urls&gt;&lt;url&gt;https://www.journals.uchicago.edu/doi/abs/10.1086/285696&lt;/url&gt;&lt;/related-urls&gt;&lt;/urls&gt;&lt;electronic-resource-num&gt;10.1086/285696&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and Wilson (1994)</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3</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AuthorYear="1"&gt;&lt;Author&gt;Svanbäck&lt;/Author&gt;&lt;Year&gt;2002&lt;/Year&gt;&lt;RecNum&gt;2934&lt;/RecNum&gt;&lt;DisplayText&gt;Svanbäck and Eklöv (2002)&lt;/DisplayText&gt;&lt;record&gt;&lt;rec-number&gt;2934&lt;/rec-number&gt;&lt;foreign-keys&gt;&lt;key app="EN" db-id="e9zx9raxpstxxhevrxhp9s5kdv0dzs9e59fv" timestamp="1596649506" guid="601712b6-97d2-42d6-9300-967ffc4b3982"&gt;2934&lt;/key&gt;&lt;/foreign-keys&gt;&lt;ref-type name="Journal Article"&gt;17&lt;/ref-type&gt;&lt;contributors&gt;&lt;authors&gt;&lt;author&gt;Svanbäck, Richard&lt;/author&gt;&lt;author&gt;Eklöv, Peter&lt;/author&gt;&lt;/authors&gt;&lt;/contributors&gt;&lt;titles&gt;&lt;title&gt;Effects of habitat and food resources on morphology and ontogenetic growth trajectories in perch&lt;/title&gt;&lt;secondary-title&gt;Oecologia&lt;/secondary-title&gt;&lt;/titles&gt;&lt;periodical&gt;&lt;full-title&gt;Oecologia&lt;/full-title&gt;&lt;/periodical&gt;&lt;pages&gt;61-70&lt;/pages&gt;&lt;volume&gt;131&lt;/volume&gt;&lt;number&gt;1&lt;/number&gt;&lt;dates&gt;&lt;year&gt;2002&lt;/year&gt;&lt;/dates&gt;&lt;isbn&gt;0029-8549&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Svanbäck and Eklöv (2002)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4</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AuthorYear="1"&gt;&lt;Author&gt;Robinson&lt;/Author&gt;&lt;Year&gt;1993&lt;/Year&gt;&lt;RecNum&gt;2929&lt;/RecNum&gt;&lt;DisplayText&gt;Robinson et al. (1993)&lt;/DisplayText&gt;&lt;record&gt;&lt;rec-number&gt;2929&lt;/rec-number&gt;&lt;foreign-keys&gt;&lt;key app="EN" db-id="e9zx9raxpstxxhevrxhp9s5kdv0dzs9e59fv" timestamp="1596640262" guid="450914e6-53bc-46c2-b053-d7fa5127fea7"&gt;2929&lt;/key&gt;&lt;/foreign-keys&gt;&lt;ref-type name="Journal Article"&gt;17&lt;/ref-type&gt;&lt;contributors&gt;&lt;authors&gt;&lt;author&gt;Robinson, Beren W&lt;/author&gt;&lt;author&gt;Wilson, David Sloan&lt;/author&gt;&lt;author&gt;Margosian, Arlene S&lt;/author&gt;&lt;author&gt;Lotito, Polly T&lt;/author&gt;&lt;/authors&gt;&lt;/contributors&gt;&lt;titles&gt;&lt;title&gt;Ecological and morphological differentiation of pumpkinseed sunfish in lakes without bluegill sunfish&lt;/title&gt;&lt;secondary-title&gt;Evolutionary Ecology&lt;/secondary-title&gt;&lt;/titles&gt;&lt;pages&gt;451-464&lt;/pages&gt;&lt;volume&gt;7&lt;/volume&gt;&lt;number&gt;5&lt;/number&gt;&lt;dates&gt;&lt;year&gt;1993&lt;/year&gt;&lt;/dates&gt;&lt;isbn&gt;0269-7653&lt;/isbn&gt;&lt;urls&gt;&lt;/urls&gt;&lt;/record&gt;&lt;/Cite&gt;&lt;/EndNote&gt;</w:instrText>
      </w:r>
      <w:r>
        <w:rPr>
          <w:rFonts w:ascii="Times New Roman" w:hAnsi="Times New Roman" w:cs="Times New Roman"/>
          <w:sz w:val="22"/>
        </w:rPr>
        <w:fldChar w:fldCharType="separate"/>
      </w:r>
      <w:r>
        <w:rPr>
          <w:rFonts w:ascii="Times New Roman" w:hAnsi="Times New Roman" w:cs="Times New Roman"/>
          <w:noProof/>
          <w:sz w:val="22"/>
        </w:rPr>
        <w:t>Robinson et al. (1993)</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5</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AuthorYear="1"&gt;&lt;Author&gt;Webb&lt;/Author&gt;&lt;Year&gt;1982&lt;/Year&gt;&lt;RecNum&gt;2932&lt;/RecNum&gt;&lt;DisplayText&gt;Webb (1982)&lt;/DisplayText&gt;&lt;record&gt;&lt;rec-number&gt;2932&lt;/rec-number&gt;&lt;foreign-keys&gt;&lt;key app="EN" db-id="e9zx9raxpstxxhevrxhp9s5kdv0dzs9e59fv" timestamp="1596648756" guid="0e562987-a065-46f4-8882-6424439b44c9"&gt;2932&lt;/key&gt;&lt;/foreign-keys&gt;&lt;ref-type name="Journal Article"&gt;17&lt;/ref-type&gt;&lt;contributors&gt;&lt;authors&gt;&lt;author&gt;Webb, Paul W.&lt;/author&gt;&lt;/authors&gt;&lt;/contributors&gt;&lt;titles&gt;&lt;title&gt;Locomotor Patterns in the Evolution of Actinopterygian Fishes&lt;/title&gt;&lt;secondary-title&gt;American Zoologist&lt;/secondary-title&gt;&lt;/titles&gt;&lt;pages&gt;329-342&lt;/pages&gt;&lt;volume&gt;22&lt;/volume&gt;&lt;number&gt;2&lt;/number&gt;&lt;dates&gt;&lt;year&gt;1982&lt;/year&gt;&lt;/dates&gt;&lt;isbn&gt;0003-1569&lt;/isbn&gt;&lt;urls&gt;&lt;related-urls&gt;&lt;url&gt;https://doi.org/10.1093/icb/22.2.329&lt;/url&gt;&lt;/related-urls&gt;&lt;/urls&gt;&lt;electronic-resource-num&gt;10.1093/icb/22.2.329&lt;/electronic-resource-num&gt;&lt;access-date&gt;8/5/2020&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Webb (1982)</w:t>
      </w:r>
      <w:r>
        <w:rPr>
          <w:rFonts w:ascii="Times New Roman" w:hAnsi="Times New Roman" w:cs="Times New Roman"/>
          <w:sz w:val="22"/>
        </w:rPr>
        <w:fldChar w:fldCharType="end"/>
      </w:r>
      <w:r>
        <w:rPr>
          <w:rFonts w:ascii="Times New Roman" w:hAnsi="Times New Roman" w:cs="Times New Roman"/>
          <w:sz w:val="22"/>
        </w:rPr>
        <w:t>; [</w:t>
      </w:r>
      <w:r w:rsidRPr="007346A5">
        <w:rPr>
          <w:rFonts w:ascii="Times New Roman" w:hAnsi="Times New Roman" w:cs="Times New Roman"/>
          <w:sz w:val="22"/>
        </w:rPr>
        <w:t>6</w:t>
      </w:r>
      <w:r>
        <w:rPr>
          <w:rFonts w:ascii="Times New Roman" w:hAnsi="Times New Roman" w:cs="Times New Roman"/>
          <w:sz w:val="22"/>
        </w:rPr>
        <w:t xml:space="preserve">]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AuthorYear="1"&gt;&lt;Author&gt;Bartels&lt;/Author&gt;&lt;Year&gt;2016&lt;/Year&gt;&lt;RecNum&gt;2179&lt;/RecNum&gt;&lt;DisplayText&gt;Bartels et al. (2016)&lt;/DisplayText&gt;&lt;record&gt;&lt;rec-number&gt;2179&lt;/rec-number&gt;&lt;foreign-keys&gt;&lt;key app="EN" db-id="e9zx9raxpstxxhevrxhp9s5kdv0dzs9e59fv" timestamp="1469708123" guid="d681da05-0e42-40cd-8afe-59602b978ab6"&gt;2179&lt;/key&gt;&lt;/foreign-keys&gt;&lt;ref-type name="Journal Article"&gt;17&lt;/ref-type&gt;&lt;contributors&gt;&lt;authors&gt;&lt;author&gt;Bartels, Pia&lt;/author&gt;&lt;author&gt;Hirsch, Philipp Emanuel&lt;/author&gt;&lt;author&gt;Svanbäck, Richard&lt;/author&gt;&lt;author&gt;Eklöv, Peter&lt;/author&gt;&lt;/authors&gt;&lt;/contributors&gt;&lt;titles&gt;&lt;title&gt;Dissolved Organic Carbon Reduces Habitat Coupling by Top Predators in Lake Ecosystems&lt;/title&gt;&lt;secondary-title&gt;Ecosystems&lt;/secondary-title&gt;&lt;/titles&gt;&lt;periodical&gt;&lt;full-title&gt;Ecosystems&lt;/full-title&gt;&lt;/periodical&gt;&lt;pages&gt;1-13&lt;/pages&gt;&lt;dates&gt;&lt;year&gt;2016&lt;/year&gt;&lt;/dates&gt;&lt;isbn&gt;1435-0629&lt;/isbn&gt;&lt;label&gt;Bartels2016&lt;/label&gt;&lt;work-type&gt;journal article&lt;/work-type&gt;&lt;urls&gt;&lt;related-urls&gt;&lt;url&gt;http://dx.doi.org/10.1007/s10021-016-9978-x&lt;/url&gt;&lt;/related-urls&gt;&lt;/urls&gt;&lt;electronic-resource-num&gt;10.1007/s10021-016-9978-x&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Bartels et al. (2016)</w:t>
      </w:r>
      <w:r>
        <w:rPr>
          <w:rFonts w:ascii="Times New Roman" w:hAnsi="Times New Roman" w:cs="Times New Roman"/>
          <w:sz w:val="22"/>
        </w:rPr>
        <w:fldChar w:fldCharType="end"/>
      </w:r>
      <w:r>
        <w:rPr>
          <w:rFonts w:ascii="Times New Roman" w:hAnsi="Times New Roman" w:cs="Times New Roman"/>
          <w:sz w:val="22"/>
        </w:rPr>
        <w:t xml:space="preserve">; [7]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AuthorYear="1"&gt;&lt;Author&gt;McPhail&lt;/Author&gt;&lt;Year&gt;1984&lt;/Year&gt;&lt;RecNum&gt;2931&lt;/RecNum&gt;&lt;DisplayText&gt;McPhail (1984)&lt;/DisplayText&gt;&lt;record&gt;&lt;rec-number&gt;2931&lt;/rec-number&gt;&lt;foreign-keys&gt;&lt;key app="EN" db-id="e9zx9raxpstxxhevrxhp9s5kdv0dzs9e59fv" timestamp="1596643255" guid="da839ed0-f7a1-46ba-a63f-a6d5f4ee6f1f"&gt;2931&lt;/key&gt;&lt;/foreign-keys&gt;&lt;ref-type name="Journal Article"&gt;17&lt;/ref-type&gt;&lt;contributors&gt;&lt;authors&gt;&lt;author&gt;McPhail, J. D.&lt;/author&gt;&lt;/authors&gt;&lt;/contributors&gt;&lt;titles&gt;&lt;title&gt;Ecology and evolution of sympatric sticklebacks (Gasterosteus): morphological and genetic evidence for a species pair in Enos Lake, British Columbia&lt;/title&gt;&lt;secondary-title&gt;Canadian Journal of Zoology&lt;/secondary-title&gt;&lt;/titles&gt;&lt;periodical&gt;&lt;full-title&gt;Canadian Journal of Zoology&lt;/full-title&gt;&lt;/periodical&gt;&lt;pages&gt;1402-1408&lt;/pages&gt;&lt;volume&gt;62&lt;/volume&gt;&lt;number&gt;7&lt;/number&gt;&lt;dates&gt;&lt;year&gt;1984&lt;/year&gt;&lt;pub-dates&gt;&lt;date&gt;1984/07/01&lt;/date&gt;&lt;/pub-dates&gt;&lt;/dates&gt;&lt;publisher&gt;NRC Research Press&lt;/publisher&gt;&lt;isbn&gt;0008-4301&lt;/isbn&gt;&lt;urls&gt;&lt;related-urls&gt;&lt;url&gt;https://doi.org/10.1139/z84-201&lt;/url&gt;&lt;/related-urls&gt;&lt;/urls&gt;&lt;electronic-resource-num&gt;10.1139/z84-201&lt;/electronic-resource-num&gt;&lt;access-date&gt;2020/08/05&lt;/access-date&gt;&lt;/record&gt;&lt;/Cite&gt;&lt;/EndNote&gt;</w:instrText>
      </w:r>
      <w:r>
        <w:rPr>
          <w:rFonts w:ascii="Times New Roman" w:hAnsi="Times New Roman" w:cs="Times New Roman"/>
          <w:sz w:val="22"/>
        </w:rPr>
        <w:fldChar w:fldCharType="separate"/>
      </w:r>
      <w:r>
        <w:rPr>
          <w:rFonts w:ascii="Times New Roman" w:hAnsi="Times New Roman" w:cs="Times New Roman"/>
          <w:noProof/>
          <w:sz w:val="22"/>
        </w:rPr>
        <w:t>McPhail (1984)</w:t>
      </w:r>
      <w:r>
        <w:rPr>
          <w:rFonts w:ascii="Times New Roman" w:hAnsi="Times New Roman" w:cs="Times New Roman"/>
          <w:sz w:val="22"/>
        </w:rPr>
        <w:fldChar w:fldCharType="end"/>
      </w:r>
      <w:r>
        <w:rPr>
          <w:rFonts w:ascii="Times New Roman" w:hAnsi="Times New Roman" w:cs="Times New Roman"/>
          <w:sz w:val="22"/>
        </w:rPr>
        <w:t xml:space="preserve">; [8] </w:t>
      </w:r>
      <w:r>
        <w:rPr>
          <w:rFonts w:ascii="Times New Roman" w:hAnsi="Times New Roman" w:cs="Times New Roman"/>
          <w:sz w:val="22"/>
        </w:rPr>
        <w:fldChar w:fldCharType="begin"/>
      </w:r>
      <w:r>
        <w:rPr>
          <w:rFonts w:ascii="Times New Roman" w:hAnsi="Times New Roman" w:cs="Times New Roman"/>
          <w:sz w:val="22"/>
        </w:rPr>
        <w:instrText xml:space="preserve"> ADDIN EN.CITE &lt;EndNote&gt;&lt;Cite AuthorYear="1"&gt;&lt;Author&gt;Schluter&lt;/Author&gt;&lt;Year&gt;1993&lt;/Year&gt;&lt;RecNum&gt;2930&lt;/RecNum&gt;&lt;DisplayText&gt;Schluter and McPhail (1993)&lt;/DisplayText&gt;&lt;record&gt;&lt;rec-number&gt;2930&lt;/rec-number&gt;&lt;foreign-keys&gt;&lt;key app="EN" db-id="e9zx9raxpstxxhevrxhp9s5kdv0dzs9e59fv" timestamp="1596642033" guid="86daa7e7-3e06-4f0e-8021-0b1ae598cd7c"&gt;2930&lt;/key&gt;&lt;/foreign-keys&gt;&lt;ref-type name="Journal Article"&gt;17&lt;/ref-type&gt;&lt;contributors&gt;&lt;authors&gt;&lt;author&gt;Schluter, Dolph&lt;/author&gt;&lt;author&gt;McPhail, John Donald&lt;/author&gt;&lt;/authors&gt;&lt;/contributors&gt;&lt;titles&gt;&lt;title&gt;Character displacement and replicate adaptive radiation&lt;/title&gt;&lt;secondary-title&gt;Trends in Ecology &amp;amp; Evolution&lt;/secondary-title&gt;&lt;/titles&gt;&lt;periodical&gt;&lt;full-title&gt;Trends in Ecology &amp;amp; Evolution&lt;/full-title&gt;&lt;/periodical&gt;&lt;pages&gt;197-200&lt;/pages&gt;&lt;volume&gt;8&lt;/volume&gt;&lt;number&gt;6&lt;/number&gt;&lt;dates&gt;&lt;year&gt;1993&lt;/year&gt;&lt;pub-dates&gt;&lt;date&gt;1993/06/01/&lt;/date&gt;&lt;/pub-dates&gt;&lt;/dates&gt;&lt;isbn&gt;0169-5347&lt;/isbn&gt;&lt;urls&gt;&lt;related-urls&gt;&lt;url&gt;http://www.sciencedirect.com/science/article/pii/016953479390098A&lt;/url&gt;&lt;/related-urls&gt;&lt;/urls&gt;&lt;electronic-resource-num&gt;https://doi.org/10.1016/0169-5347(93)90098-A&lt;/electronic-resource-num&gt;&lt;/record&gt;&lt;/Cite&gt;&lt;/EndNote&gt;</w:instrText>
      </w:r>
      <w:r>
        <w:rPr>
          <w:rFonts w:ascii="Times New Roman" w:hAnsi="Times New Roman" w:cs="Times New Roman"/>
          <w:sz w:val="22"/>
        </w:rPr>
        <w:fldChar w:fldCharType="separate"/>
      </w:r>
      <w:r>
        <w:rPr>
          <w:rFonts w:ascii="Times New Roman" w:hAnsi="Times New Roman" w:cs="Times New Roman"/>
          <w:noProof/>
          <w:sz w:val="22"/>
        </w:rPr>
        <w:t>Schluter and McPhail (1993)</w:t>
      </w:r>
      <w:r>
        <w:rPr>
          <w:rFonts w:ascii="Times New Roman" w:hAnsi="Times New Roman" w:cs="Times New Roman"/>
          <w:sz w:val="22"/>
        </w:rPr>
        <w:fldChar w:fldCharType="end"/>
      </w:r>
      <w:r>
        <w:rPr>
          <w:rFonts w:ascii="Times New Roman" w:hAnsi="Times New Roman" w:cs="Times New Roman"/>
          <w:sz w:val="22"/>
        </w:rPr>
        <w:t>.</w:t>
      </w:r>
    </w:p>
    <w:p w14:paraId="18D7C02F" w14:textId="77777777" w:rsidR="005734BA" w:rsidRDefault="005734BA" w:rsidP="00815FC3">
      <w:pPr>
        <w:autoSpaceDE w:val="0"/>
        <w:autoSpaceDN w:val="0"/>
        <w:adjustRightInd w:val="0"/>
        <w:spacing w:after="0" w:line="240" w:lineRule="auto"/>
        <w:rPr>
          <w:rFonts w:ascii="Times New Roman" w:hAnsi="Times New Roman" w:cs="Times New Roman"/>
          <w:sz w:val="22"/>
        </w:rPr>
      </w:pPr>
    </w:p>
    <w:p w14:paraId="29C5BE97" w14:textId="6E293B0D" w:rsidR="00B15248" w:rsidRDefault="00B15248" w:rsidP="00815FC3">
      <w:pPr>
        <w:autoSpaceDE w:val="0"/>
        <w:autoSpaceDN w:val="0"/>
        <w:adjustRightInd w:val="0"/>
        <w:spacing w:after="0" w:line="240" w:lineRule="auto"/>
        <w:rPr>
          <w:rFonts w:ascii="Times New Roman" w:hAnsi="Times New Roman" w:cs="Times New Roman"/>
          <w:sz w:val="22"/>
        </w:rPr>
      </w:pPr>
      <w:r w:rsidRPr="00815FC3">
        <w:rPr>
          <w:rFonts w:ascii="Times New Roman" w:hAnsi="Times New Roman" w:cs="Times New Roman"/>
          <w:sz w:val="22"/>
        </w:rPr>
        <w:t xml:space="preserve">* This study examined littoral and pelagic forms of pumpkinseed in a lake without </w:t>
      </w:r>
      <w:r w:rsidR="00D05469">
        <w:rPr>
          <w:rFonts w:ascii="Times New Roman" w:hAnsi="Times New Roman" w:cs="Times New Roman"/>
          <w:sz w:val="22"/>
        </w:rPr>
        <w:t>B</w:t>
      </w:r>
      <w:r w:rsidRPr="00815FC3">
        <w:rPr>
          <w:rFonts w:ascii="Times New Roman" w:hAnsi="Times New Roman" w:cs="Times New Roman"/>
          <w:sz w:val="22"/>
        </w:rPr>
        <w:t xml:space="preserve">luegill. Pelagic fish had (non-significant) shallower bodies and caudal peduncles. There was no difference in number of </w:t>
      </w:r>
      <w:proofErr w:type="gramStart"/>
      <w:r w:rsidRPr="00815FC3">
        <w:rPr>
          <w:rFonts w:ascii="Times New Roman" w:hAnsi="Times New Roman" w:cs="Times New Roman"/>
          <w:sz w:val="22"/>
        </w:rPr>
        <w:t>gill</w:t>
      </w:r>
      <w:proofErr w:type="gramEnd"/>
      <w:r w:rsidRPr="00815FC3">
        <w:rPr>
          <w:rFonts w:ascii="Times New Roman" w:hAnsi="Times New Roman" w:cs="Times New Roman"/>
          <w:sz w:val="22"/>
        </w:rPr>
        <w:t xml:space="preserve"> rakers or gill raker length, but rakers were wider and angled differently in pelagic form, such that they overlapped more. Head length measured as </w:t>
      </w:r>
      <w:proofErr w:type="spellStart"/>
      <w:r w:rsidRPr="00815FC3">
        <w:rPr>
          <w:rFonts w:ascii="Times New Roman" w:hAnsi="Times New Roman" w:cs="Times New Roman"/>
          <w:sz w:val="22"/>
        </w:rPr>
        <w:t>predorsal</w:t>
      </w:r>
      <w:proofErr w:type="spellEnd"/>
      <w:r w:rsidRPr="00815FC3">
        <w:rPr>
          <w:rFonts w:ascii="Times New Roman" w:hAnsi="Times New Roman" w:cs="Times New Roman"/>
          <w:sz w:val="22"/>
        </w:rPr>
        <w:t xml:space="preserve"> length was shorter in pelagic fish; for other measures of head length there was a significant interaction between habitat (benthic or pelagic) and fish size.</w:t>
      </w:r>
    </w:p>
    <w:p w14:paraId="5DCCEB9B" w14:textId="750A7990" w:rsidR="000255FB" w:rsidRDefault="000255FB" w:rsidP="00815FC3">
      <w:pPr>
        <w:autoSpaceDE w:val="0"/>
        <w:autoSpaceDN w:val="0"/>
        <w:adjustRightInd w:val="0"/>
        <w:spacing w:after="0" w:line="240" w:lineRule="auto"/>
        <w:rPr>
          <w:rFonts w:ascii="Times New Roman" w:hAnsi="Times New Roman" w:cs="Times New Roman"/>
          <w:sz w:val="22"/>
        </w:rPr>
      </w:pPr>
    </w:p>
    <w:p w14:paraId="2DE67223" w14:textId="7C6CA09B" w:rsidR="000255FB" w:rsidRDefault="000255FB" w:rsidP="00815FC3">
      <w:pPr>
        <w:autoSpaceDE w:val="0"/>
        <w:autoSpaceDN w:val="0"/>
        <w:adjustRightInd w:val="0"/>
        <w:spacing w:after="0" w:line="240" w:lineRule="auto"/>
        <w:rPr>
          <w:rFonts w:ascii="Times New Roman" w:hAnsi="Times New Roman" w:cs="Times New Roman"/>
          <w:sz w:val="22"/>
        </w:rPr>
      </w:pPr>
      <w:r>
        <w:rPr>
          <w:rFonts w:ascii="Times New Roman" w:hAnsi="Times New Roman" w:cs="Times New Roman"/>
          <w:sz w:val="22"/>
        </w:rPr>
        <w:t xml:space="preserve">** Gill raker spacing was </w:t>
      </w:r>
      <w:r w:rsidR="00756852">
        <w:rPr>
          <w:rFonts w:ascii="Times New Roman" w:hAnsi="Times New Roman" w:cs="Times New Roman"/>
          <w:sz w:val="22"/>
        </w:rPr>
        <w:t xml:space="preserve">positively related to DOC in the </w:t>
      </w:r>
      <w:r w:rsidR="00DB4CF8">
        <w:rPr>
          <w:rFonts w:ascii="Times New Roman" w:hAnsi="Times New Roman" w:cs="Times New Roman"/>
          <w:sz w:val="22"/>
        </w:rPr>
        <w:t>Great Lakes basin, but not in the Mississippi River basin.</w:t>
      </w:r>
    </w:p>
    <w:p w14:paraId="53669285" w14:textId="15FDD697" w:rsidR="00C5632B" w:rsidRPr="004B5EA6" w:rsidRDefault="00C5632B" w:rsidP="00815FC3">
      <w:pPr>
        <w:autoSpaceDE w:val="0"/>
        <w:autoSpaceDN w:val="0"/>
        <w:adjustRightInd w:val="0"/>
        <w:spacing w:after="0" w:line="240" w:lineRule="auto"/>
        <w:rPr>
          <w:rFonts w:ascii="Times New Roman" w:hAnsi="Times New Roman" w:cs="Times New Roman"/>
          <w:sz w:val="22"/>
        </w:rPr>
      </w:pPr>
    </w:p>
    <w:p w14:paraId="5691CE09" w14:textId="77777777" w:rsidR="00DD7FB2" w:rsidRDefault="00DD7FB2">
      <w:pPr>
        <w:spacing w:after="160" w:line="259" w:lineRule="auto"/>
        <w:rPr>
          <w:rFonts w:ascii="Times New Roman" w:hAnsi="Times New Roman" w:cs="Times New Roman"/>
          <w:b/>
          <w:bCs/>
          <w:sz w:val="22"/>
        </w:rPr>
      </w:pPr>
      <w:r>
        <w:rPr>
          <w:rFonts w:ascii="Times New Roman" w:hAnsi="Times New Roman" w:cs="Times New Roman"/>
          <w:b/>
          <w:bCs/>
          <w:sz w:val="22"/>
        </w:rPr>
        <w:br w:type="page"/>
      </w:r>
    </w:p>
    <w:p w14:paraId="1282AA83" w14:textId="1F5339EB" w:rsidR="00B51898" w:rsidRDefault="009200B2" w:rsidP="00DD7FB2">
      <w:pPr>
        <w:spacing w:after="0" w:line="240" w:lineRule="auto"/>
        <w:rPr>
          <w:rFonts w:ascii="Times New Roman" w:hAnsi="Times New Roman" w:cs="Times New Roman"/>
          <w:b/>
          <w:bCs/>
          <w:sz w:val="22"/>
        </w:rPr>
      </w:pPr>
      <w:r w:rsidRPr="00536666">
        <w:rPr>
          <w:rFonts w:ascii="Times New Roman" w:hAnsi="Times New Roman" w:cs="Times New Roman"/>
          <w:b/>
          <w:bCs/>
          <w:sz w:val="22"/>
        </w:rPr>
        <w:lastRenderedPageBreak/>
        <w:t>Figure 1</w:t>
      </w:r>
    </w:p>
    <w:p w14:paraId="56E1A9BC" w14:textId="77777777" w:rsidR="00040C79" w:rsidRPr="00536666" w:rsidRDefault="00040C79" w:rsidP="00DD7FB2">
      <w:pPr>
        <w:spacing w:after="0" w:line="240" w:lineRule="auto"/>
        <w:rPr>
          <w:rFonts w:ascii="Times New Roman" w:hAnsi="Times New Roman" w:cs="Times New Roman"/>
          <w:b/>
          <w:bCs/>
          <w:sz w:val="22"/>
        </w:rPr>
      </w:pPr>
    </w:p>
    <w:p w14:paraId="1AF53CD1" w14:textId="77777777" w:rsidR="009200B2" w:rsidRPr="00536666" w:rsidRDefault="009200B2" w:rsidP="00C12655">
      <w:pPr>
        <w:spacing w:after="160" w:line="480" w:lineRule="auto"/>
        <w:rPr>
          <w:rFonts w:ascii="Times New Roman" w:hAnsi="Times New Roman" w:cs="Times New Roman"/>
          <w:sz w:val="22"/>
        </w:rPr>
      </w:pPr>
      <w:r>
        <w:rPr>
          <w:noProof/>
        </w:rPr>
        <w:drawing>
          <wp:inline distT="0" distB="0" distL="0" distR="0" wp14:anchorId="01ACCBB1" wp14:editId="3326ED6B">
            <wp:extent cx="3847422" cy="5066592"/>
            <wp:effectExtent l="0" t="0" r="1270" b="127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
                    <pic:cNvPicPr/>
                  </pic:nvPicPr>
                  <pic:blipFill>
                    <a:blip r:embed="rId10">
                      <a:extLst>
                        <a:ext uri="{96DAC541-7B7A-43D3-8B79-37D633B846F1}">
                          <asvg:svgBlip xmlns:asvg="http://schemas.microsoft.com/office/drawing/2016/SVG/main" r:embed="rId11"/>
                        </a:ext>
                      </a:extLst>
                    </a:blip>
                    <a:stretch>
                      <a:fillRect/>
                    </a:stretch>
                  </pic:blipFill>
                  <pic:spPr>
                    <a:xfrm>
                      <a:off x="0" y="0"/>
                      <a:ext cx="3862328" cy="5086222"/>
                    </a:xfrm>
                    <a:prstGeom prst="rect">
                      <a:avLst/>
                    </a:prstGeom>
                  </pic:spPr>
                </pic:pic>
              </a:graphicData>
            </a:graphic>
          </wp:inline>
        </w:drawing>
      </w:r>
    </w:p>
    <w:p w14:paraId="16E7E911" w14:textId="77777777" w:rsidR="00DD7FB2" w:rsidRDefault="009200B2">
      <w:pPr>
        <w:spacing w:after="160" w:line="240" w:lineRule="auto"/>
        <w:rPr>
          <w:rFonts w:ascii="Times New Roman" w:hAnsi="Times New Roman" w:cs="Times New Roman"/>
          <w:sz w:val="22"/>
        </w:rPr>
        <w:pPrChange w:id="239" w:author="Chelsea Elizabeth Bishop" w:date="2021-05-23T13:56:00Z">
          <w:pPr>
            <w:spacing w:after="160" w:line="480" w:lineRule="auto"/>
          </w:pPr>
        </w:pPrChange>
      </w:pPr>
      <w:r w:rsidRPr="00815FC3">
        <w:rPr>
          <w:rFonts w:ascii="Times New Roman" w:hAnsi="Times New Roman" w:cs="Times New Roman"/>
          <w:b/>
          <w:bCs/>
          <w:sz w:val="22"/>
        </w:rPr>
        <w:t xml:space="preserve">Figure 1. </w:t>
      </w:r>
      <w:r w:rsidRPr="00815FC3">
        <w:rPr>
          <w:rFonts w:ascii="Times New Roman" w:hAnsi="Times New Roman" w:cs="Times New Roman"/>
          <w:sz w:val="22"/>
        </w:rPr>
        <w:t xml:space="preserve">Landmark positions and meristic measurements for </w:t>
      </w:r>
      <w:r w:rsidR="00D05469">
        <w:rPr>
          <w:rFonts w:ascii="Times New Roman" w:hAnsi="Times New Roman" w:cs="Times New Roman"/>
          <w:sz w:val="22"/>
        </w:rPr>
        <w:t>Bluegill</w:t>
      </w:r>
      <w:r w:rsidRPr="00815FC3">
        <w:rPr>
          <w:rFonts w:ascii="Times New Roman" w:hAnsi="Times New Roman" w:cs="Times New Roman"/>
          <w:sz w:val="22"/>
        </w:rPr>
        <w:t xml:space="preserve"> sunfish</w:t>
      </w:r>
      <w:r w:rsidRPr="00815FC3">
        <w:rPr>
          <w:rFonts w:ascii="Times New Roman" w:hAnsi="Times New Roman" w:cs="Times New Roman"/>
          <w:b/>
          <w:bCs/>
          <w:sz w:val="22"/>
        </w:rPr>
        <w:t xml:space="preserve">. A. </w:t>
      </w:r>
      <w:r w:rsidRPr="00815FC3">
        <w:rPr>
          <w:rFonts w:ascii="Times New Roman" w:hAnsi="Times New Roman" w:cs="Times New Roman"/>
          <w:sz w:val="22"/>
        </w:rPr>
        <w:t>Full body landmark positions</w:t>
      </w:r>
      <w:r w:rsidRPr="00815FC3">
        <w:rPr>
          <w:rFonts w:ascii="Times New Roman" w:hAnsi="Times New Roman" w:cs="Times New Roman"/>
          <w:b/>
          <w:bCs/>
          <w:sz w:val="22"/>
        </w:rPr>
        <w:t>. 1.</w:t>
      </w:r>
      <w:r w:rsidRPr="00815FC3">
        <w:rPr>
          <w:rFonts w:ascii="Times New Roman" w:hAnsi="Times New Roman" w:cs="Times New Roman"/>
          <w:sz w:val="22"/>
        </w:rPr>
        <w:t xml:space="preserve"> Dorsal tip of premaxillary. </w:t>
      </w:r>
      <w:r w:rsidRPr="00815FC3">
        <w:rPr>
          <w:rFonts w:ascii="Times New Roman" w:hAnsi="Times New Roman" w:cs="Times New Roman"/>
          <w:b/>
          <w:bCs/>
          <w:sz w:val="22"/>
        </w:rPr>
        <w:t>2</w:t>
      </w:r>
      <w:r w:rsidRPr="00815FC3">
        <w:rPr>
          <w:rFonts w:ascii="Times New Roman" w:hAnsi="Times New Roman" w:cs="Times New Roman"/>
          <w:sz w:val="22"/>
        </w:rPr>
        <w:t xml:space="preserve">. Right-centered edge of eye. </w:t>
      </w:r>
      <w:r w:rsidRPr="00815FC3">
        <w:rPr>
          <w:rFonts w:ascii="Times New Roman" w:hAnsi="Times New Roman" w:cs="Times New Roman"/>
          <w:b/>
          <w:bCs/>
          <w:sz w:val="22"/>
        </w:rPr>
        <w:t>3.</w:t>
      </w:r>
      <w:r w:rsidRPr="00815FC3">
        <w:rPr>
          <w:rFonts w:ascii="Times New Roman" w:hAnsi="Times New Roman" w:cs="Times New Roman"/>
          <w:sz w:val="22"/>
        </w:rPr>
        <w:t xml:space="preserve"> Forehead above center of eye. </w:t>
      </w:r>
      <w:r w:rsidRPr="00815FC3">
        <w:rPr>
          <w:rFonts w:ascii="Times New Roman" w:hAnsi="Times New Roman" w:cs="Times New Roman"/>
          <w:b/>
          <w:bCs/>
          <w:sz w:val="22"/>
        </w:rPr>
        <w:t>4</w:t>
      </w:r>
      <w:r w:rsidRPr="00815FC3">
        <w:rPr>
          <w:rFonts w:ascii="Times New Roman" w:hAnsi="Times New Roman" w:cs="Times New Roman"/>
          <w:sz w:val="22"/>
        </w:rPr>
        <w:t xml:space="preserve">. Dorsal fin anterior insertion point. </w:t>
      </w:r>
      <w:r w:rsidRPr="00815FC3">
        <w:rPr>
          <w:rFonts w:ascii="Times New Roman" w:hAnsi="Times New Roman" w:cs="Times New Roman"/>
          <w:b/>
          <w:bCs/>
          <w:sz w:val="22"/>
          <w:lang w:val="fr-CA"/>
        </w:rPr>
        <w:t>5</w:t>
      </w:r>
      <w:r w:rsidRPr="00815FC3">
        <w:rPr>
          <w:rFonts w:ascii="Times New Roman" w:hAnsi="Times New Roman" w:cs="Times New Roman"/>
          <w:sz w:val="22"/>
          <w:lang w:val="fr-CA"/>
        </w:rPr>
        <w:t xml:space="preserve">. Dorsal fin </w:t>
      </w:r>
      <w:proofErr w:type="spellStart"/>
      <w:r w:rsidRPr="00815FC3">
        <w:rPr>
          <w:rFonts w:ascii="Times New Roman" w:hAnsi="Times New Roman" w:cs="Times New Roman"/>
          <w:sz w:val="22"/>
          <w:lang w:val="fr-CA"/>
        </w:rPr>
        <w:t>posterior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6</w:t>
      </w:r>
      <w:r w:rsidRPr="00815FC3">
        <w:rPr>
          <w:rFonts w:ascii="Times New Roman" w:hAnsi="Times New Roman" w:cs="Times New Roman"/>
          <w:sz w:val="22"/>
          <w:lang w:val="fr-CA"/>
        </w:rPr>
        <w:t xml:space="preserve">. Caudal fin dorsal insertion point. </w:t>
      </w:r>
      <w:r w:rsidRPr="00815FC3">
        <w:rPr>
          <w:rFonts w:ascii="Times New Roman" w:hAnsi="Times New Roman" w:cs="Times New Roman"/>
          <w:b/>
          <w:bCs/>
          <w:sz w:val="22"/>
        </w:rPr>
        <w:t>7</w:t>
      </w:r>
      <w:r w:rsidRPr="00815FC3">
        <w:rPr>
          <w:rFonts w:ascii="Times New Roman" w:hAnsi="Times New Roman" w:cs="Times New Roman"/>
          <w:sz w:val="22"/>
        </w:rPr>
        <w:t xml:space="preserve">. Caudal fin mid insertion point intersecting with lateral line end point. </w:t>
      </w:r>
      <w:r w:rsidRPr="00815FC3">
        <w:rPr>
          <w:rFonts w:ascii="Times New Roman" w:hAnsi="Times New Roman" w:cs="Times New Roman"/>
          <w:b/>
          <w:bCs/>
          <w:sz w:val="22"/>
        </w:rPr>
        <w:t>8</w:t>
      </w:r>
      <w:r w:rsidRPr="00815FC3">
        <w:rPr>
          <w:rFonts w:ascii="Times New Roman" w:hAnsi="Times New Roman" w:cs="Times New Roman"/>
          <w:sz w:val="22"/>
        </w:rPr>
        <w:t xml:space="preserve">. Caudal fin ventral insertion point. </w:t>
      </w:r>
      <w:r w:rsidRPr="00815FC3">
        <w:rPr>
          <w:rFonts w:ascii="Times New Roman" w:hAnsi="Times New Roman" w:cs="Times New Roman"/>
          <w:b/>
          <w:bCs/>
          <w:sz w:val="22"/>
        </w:rPr>
        <w:t>9</w:t>
      </w:r>
      <w:r w:rsidRPr="00815FC3">
        <w:rPr>
          <w:rFonts w:ascii="Times New Roman" w:hAnsi="Times New Roman" w:cs="Times New Roman"/>
          <w:sz w:val="22"/>
        </w:rPr>
        <w:t>. Anal fin posterior insertion point</w:t>
      </w:r>
      <w:r w:rsidRPr="00815FC3">
        <w:rPr>
          <w:rFonts w:ascii="Times New Roman" w:hAnsi="Times New Roman" w:cs="Times New Roman"/>
          <w:b/>
          <w:bCs/>
          <w:sz w:val="22"/>
        </w:rPr>
        <w:t>. 10</w:t>
      </w:r>
      <w:r w:rsidRPr="00815FC3">
        <w:rPr>
          <w:rFonts w:ascii="Times New Roman" w:hAnsi="Times New Roman" w:cs="Times New Roman"/>
          <w:sz w:val="22"/>
        </w:rPr>
        <w:t xml:space="preserve">. Anal fin anterior insertion point. </w:t>
      </w:r>
      <w:r w:rsidRPr="00815FC3">
        <w:rPr>
          <w:rFonts w:ascii="Times New Roman" w:hAnsi="Times New Roman" w:cs="Times New Roman"/>
          <w:b/>
          <w:bCs/>
          <w:sz w:val="22"/>
        </w:rPr>
        <w:t>11</w:t>
      </w:r>
      <w:r w:rsidRPr="00815FC3">
        <w:rPr>
          <w:rFonts w:ascii="Times New Roman" w:hAnsi="Times New Roman" w:cs="Times New Roman"/>
          <w:sz w:val="22"/>
        </w:rPr>
        <w:t xml:space="preserve">. Pelvic fin posterior insertion point. </w:t>
      </w:r>
      <w:r w:rsidRPr="00815FC3">
        <w:rPr>
          <w:rFonts w:ascii="Times New Roman" w:hAnsi="Times New Roman" w:cs="Times New Roman"/>
          <w:b/>
          <w:bCs/>
          <w:sz w:val="22"/>
          <w:lang w:val="fr-CA"/>
        </w:rPr>
        <w:t>12</w:t>
      </w:r>
      <w:r w:rsidRPr="00815FC3">
        <w:rPr>
          <w:rFonts w:ascii="Times New Roman" w:hAnsi="Times New Roman" w:cs="Times New Roman"/>
          <w:sz w:val="22"/>
          <w:lang w:val="fr-CA"/>
        </w:rPr>
        <w:t xml:space="preserve">. </w:t>
      </w:r>
      <w:proofErr w:type="spellStart"/>
      <w:r w:rsidRPr="00815FC3">
        <w:rPr>
          <w:rFonts w:ascii="Times New Roman" w:hAnsi="Times New Roman" w:cs="Times New Roman"/>
          <w:sz w:val="22"/>
          <w:lang w:val="fr-CA"/>
        </w:rPr>
        <w:t>Pelvic</w:t>
      </w:r>
      <w:proofErr w:type="spellEnd"/>
      <w:r w:rsidRPr="00815FC3">
        <w:rPr>
          <w:rFonts w:ascii="Times New Roman" w:hAnsi="Times New Roman" w:cs="Times New Roman"/>
          <w:sz w:val="22"/>
          <w:lang w:val="fr-CA"/>
        </w:rPr>
        <w:t xml:space="preserve"> fin </w:t>
      </w:r>
      <w:proofErr w:type="spellStart"/>
      <w:r w:rsidRPr="00815FC3">
        <w:rPr>
          <w:rFonts w:ascii="Times New Roman" w:hAnsi="Times New Roman" w:cs="Times New Roman"/>
          <w:sz w:val="22"/>
          <w:lang w:val="fr-CA"/>
        </w:rPr>
        <w:t>anterior</w:t>
      </w:r>
      <w:proofErr w:type="spellEnd"/>
      <w:r w:rsidRPr="00815FC3">
        <w:rPr>
          <w:rFonts w:ascii="Times New Roman" w:hAnsi="Times New Roman" w:cs="Times New Roman"/>
          <w:sz w:val="22"/>
          <w:lang w:val="fr-CA"/>
        </w:rPr>
        <w:t xml:space="preserve"> insertion point. </w:t>
      </w:r>
      <w:r w:rsidRPr="00815FC3">
        <w:rPr>
          <w:rFonts w:ascii="Times New Roman" w:hAnsi="Times New Roman" w:cs="Times New Roman"/>
          <w:b/>
          <w:bCs/>
          <w:sz w:val="22"/>
          <w:lang w:val="fr-CA"/>
        </w:rPr>
        <w:t>13</w:t>
      </w:r>
      <w:r w:rsidRPr="00815FC3">
        <w:rPr>
          <w:rFonts w:ascii="Times New Roman" w:hAnsi="Times New Roman" w:cs="Times New Roman"/>
          <w:sz w:val="22"/>
          <w:lang w:val="fr-CA"/>
        </w:rPr>
        <w:t xml:space="preserve">. Pectoral fin ventral insertion point. </w:t>
      </w:r>
      <w:r w:rsidRPr="00815FC3">
        <w:rPr>
          <w:rFonts w:ascii="Times New Roman" w:hAnsi="Times New Roman" w:cs="Times New Roman"/>
          <w:b/>
          <w:bCs/>
          <w:sz w:val="22"/>
          <w:lang w:val="fr-CA"/>
        </w:rPr>
        <w:t>14</w:t>
      </w:r>
      <w:r w:rsidRPr="00815FC3">
        <w:rPr>
          <w:rFonts w:ascii="Times New Roman" w:hAnsi="Times New Roman" w:cs="Times New Roman"/>
          <w:sz w:val="22"/>
          <w:lang w:val="fr-CA"/>
        </w:rPr>
        <w:t>. Pectoral fin dorsal insertion point</w:t>
      </w:r>
      <w:r w:rsidRPr="00815FC3">
        <w:rPr>
          <w:rFonts w:ascii="Times New Roman" w:hAnsi="Times New Roman" w:cs="Times New Roman"/>
          <w:b/>
          <w:bCs/>
          <w:sz w:val="22"/>
          <w:lang w:val="fr-CA"/>
        </w:rPr>
        <w:t xml:space="preserve">. </w:t>
      </w:r>
      <w:r w:rsidRPr="00815FC3">
        <w:rPr>
          <w:rFonts w:ascii="Times New Roman" w:hAnsi="Times New Roman" w:cs="Times New Roman"/>
          <w:b/>
          <w:bCs/>
          <w:sz w:val="22"/>
        </w:rPr>
        <w:t xml:space="preserve">15. </w:t>
      </w:r>
      <w:r w:rsidRPr="00815FC3">
        <w:rPr>
          <w:rFonts w:ascii="Times New Roman" w:hAnsi="Times New Roman" w:cs="Times New Roman"/>
          <w:sz w:val="22"/>
        </w:rPr>
        <w:t xml:space="preserve">Intersection point between </w:t>
      </w:r>
      <w:proofErr w:type="spellStart"/>
      <w:r w:rsidRPr="00815FC3">
        <w:rPr>
          <w:rFonts w:ascii="Times New Roman" w:hAnsi="Times New Roman" w:cs="Times New Roman"/>
          <w:sz w:val="22"/>
        </w:rPr>
        <w:t>suboperculum</w:t>
      </w:r>
      <w:proofErr w:type="spellEnd"/>
      <w:r w:rsidRPr="00815FC3">
        <w:rPr>
          <w:rFonts w:ascii="Times New Roman" w:hAnsi="Times New Roman" w:cs="Times New Roman"/>
          <w:sz w:val="22"/>
        </w:rPr>
        <w:t xml:space="preserve"> and </w:t>
      </w:r>
      <w:proofErr w:type="spellStart"/>
      <w:r w:rsidRPr="00815FC3">
        <w:rPr>
          <w:rFonts w:ascii="Times New Roman" w:hAnsi="Times New Roman" w:cs="Times New Roman"/>
          <w:sz w:val="22"/>
        </w:rPr>
        <w:t>interoperculum</w:t>
      </w:r>
      <w:proofErr w:type="spellEnd"/>
      <w:r w:rsidRPr="00815FC3">
        <w:rPr>
          <w:rFonts w:ascii="Times New Roman" w:hAnsi="Times New Roman" w:cs="Times New Roman"/>
          <w:b/>
          <w:bCs/>
          <w:sz w:val="22"/>
        </w:rPr>
        <w:t xml:space="preserve">. 16. </w:t>
      </w:r>
      <w:r w:rsidRPr="00815FC3">
        <w:rPr>
          <w:rFonts w:ascii="Times New Roman" w:hAnsi="Times New Roman" w:cs="Times New Roman"/>
          <w:sz w:val="22"/>
        </w:rPr>
        <w:t>Anterior intersection point between isthmus and gill structures.</w:t>
      </w:r>
      <w:r w:rsidRPr="00815FC3">
        <w:rPr>
          <w:rFonts w:ascii="Times New Roman" w:hAnsi="Times New Roman" w:cs="Times New Roman"/>
          <w:b/>
          <w:bCs/>
          <w:sz w:val="22"/>
        </w:rPr>
        <w:t xml:space="preserve"> 17</w:t>
      </w:r>
      <w:r w:rsidRPr="00815FC3">
        <w:rPr>
          <w:rFonts w:ascii="Times New Roman" w:hAnsi="Times New Roman" w:cs="Times New Roman"/>
          <w:sz w:val="22"/>
        </w:rPr>
        <w:t xml:space="preserve">. Intersection point between lateral line and operculum. </w:t>
      </w:r>
      <w:r w:rsidRPr="00815FC3">
        <w:rPr>
          <w:rFonts w:ascii="Times New Roman" w:hAnsi="Times New Roman" w:cs="Times New Roman"/>
          <w:b/>
          <w:bCs/>
          <w:sz w:val="22"/>
        </w:rPr>
        <w:t xml:space="preserve">18. </w:t>
      </w:r>
      <w:r w:rsidRPr="00815FC3">
        <w:rPr>
          <w:rFonts w:ascii="Times New Roman" w:hAnsi="Times New Roman" w:cs="Times New Roman"/>
          <w:sz w:val="22"/>
        </w:rPr>
        <w:t>Dorsal, posterior tip of maxillary.</w:t>
      </w:r>
      <w:r w:rsidRPr="00815FC3">
        <w:rPr>
          <w:rFonts w:ascii="Times New Roman" w:hAnsi="Times New Roman" w:cs="Times New Roman"/>
          <w:b/>
          <w:bCs/>
          <w:sz w:val="22"/>
        </w:rPr>
        <w:t xml:space="preserve"> 19</w:t>
      </w:r>
      <w:r w:rsidRPr="00815FC3">
        <w:rPr>
          <w:rFonts w:ascii="Times New Roman" w:hAnsi="Times New Roman" w:cs="Times New Roman"/>
          <w:sz w:val="22"/>
        </w:rPr>
        <w:t xml:space="preserve">. Left-centered edge of eye. </w:t>
      </w:r>
      <w:r w:rsidRPr="00815FC3">
        <w:rPr>
          <w:rFonts w:ascii="Times New Roman" w:hAnsi="Times New Roman" w:cs="Times New Roman"/>
          <w:b/>
          <w:bCs/>
          <w:sz w:val="22"/>
        </w:rPr>
        <w:t xml:space="preserve">B. </w:t>
      </w:r>
      <w:r w:rsidRPr="00815FC3">
        <w:rPr>
          <w:rFonts w:ascii="Times New Roman" w:hAnsi="Times New Roman" w:cs="Times New Roman"/>
          <w:sz w:val="22"/>
        </w:rPr>
        <w:t xml:space="preserve">Pectoral fin landmarks and measurements. </w:t>
      </w:r>
      <w:r w:rsidRPr="00815FC3">
        <w:rPr>
          <w:rFonts w:ascii="Times New Roman" w:hAnsi="Times New Roman" w:cs="Times New Roman"/>
          <w:b/>
          <w:bCs/>
          <w:sz w:val="22"/>
        </w:rPr>
        <w:t>20</w:t>
      </w:r>
      <w:r w:rsidRPr="00815FC3">
        <w:rPr>
          <w:rFonts w:ascii="Times New Roman" w:hAnsi="Times New Roman" w:cs="Times New Roman"/>
          <w:sz w:val="22"/>
        </w:rPr>
        <w:t xml:space="preserve">. Tip of first dorsal ray. </w:t>
      </w:r>
      <w:r w:rsidRPr="00815FC3">
        <w:rPr>
          <w:rFonts w:ascii="Times New Roman" w:hAnsi="Times New Roman" w:cs="Times New Roman"/>
          <w:b/>
          <w:bCs/>
          <w:sz w:val="22"/>
        </w:rPr>
        <w:t>21</w:t>
      </w:r>
      <w:r w:rsidRPr="00815FC3">
        <w:rPr>
          <w:rFonts w:ascii="Times New Roman" w:hAnsi="Times New Roman" w:cs="Times New Roman"/>
          <w:sz w:val="22"/>
        </w:rPr>
        <w:t xml:space="preserve">. Tip of third/longest ray. </w:t>
      </w:r>
      <w:r w:rsidRPr="00815FC3">
        <w:rPr>
          <w:rFonts w:ascii="Times New Roman" w:hAnsi="Times New Roman" w:cs="Times New Roman"/>
          <w:b/>
          <w:bCs/>
          <w:sz w:val="22"/>
        </w:rPr>
        <w:t>V</w:t>
      </w:r>
      <w:r w:rsidRPr="00815FC3">
        <w:rPr>
          <w:rFonts w:ascii="Times New Roman" w:hAnsi="Times New Roman" w:cs="Times New Roman"/>
          <w:sz w:val="22"/>
        </w:rPr>
        <w:t xml:space="preserve">. Fin length measurement. </w:t>
      </w:r>
      <w:r w:rsidRPr="00815FC3">
        <w:rPr>
          <w:rFonts w:ascii="Times New Roman" w:hAnsi="Times New Roman" w:cs="Times New Roman"/>
          <w:b/>
          <w:bCs/>
          <w:sz w:val="22"/>
        </w:rPr>
        <w:t>W</w:t>
      </w:r>
      <w:r w:rsidRPr="00815FC3">
        <w:rPr>
          <w:rFonts w:ascii="Times New Roman" w:hAnsi="Times New Roman" w:cs="Times New Roman"/>
          <w:sz w:val="22"/>
        </w:rPr>
        <w:t xml:space="preserve">. Fin base width measurement. </w:t>
      </w:r>
      <w:r w:rsidRPr="00815FC3">
        <w:rPr>
          <w:rFonts w:ascii="Times New Roman" w:hAnsi="Times New Roman" w:cs="Times New Roman"/>
          <w:b/>
          <w:bCs/>
          <w:sz w:val="22"/>
        </w:rPr>
        <w:t>C</w:t>
      </w:r>
      <w:r w:rsidRPr="00815FC3">
        <w:rPr>
          <w:rFonts w:ascii="Times New Roman" w:hAnsi="Times New Roman" w:cs="Times New Roman"/>
          <w:sz w:val="22"/>
        </w:rPr>
        <w:t xml:space="preserve">. Gill arch with raker measurements. </w:t>
      </w:r>
      <w:r w:rsidRPr="00815FC3">
        <w:rPr>
          <w:rFonts w:ascii="Times New Roman" w:hAnsi="Times New Roman" w:cs="Times New Roman"/>
          <w:b/>
          <w:bCs/>
          <w:sz w:val="22"/>
        </w:rPr>
        <w:t>X</w:t>
      </w:r>
      <w:r w:rsidRPr="00815FC3">
        <w:rPr>
          <w:rFonts w:ascii="Times New Roman" w:hAnsi="Times New Roman" w:cs="Times New Roman"/>
          <w:sz w:val="22"/>
        </w:rPr>
        <w:t xml:space="preserve">. Raker length measurement. </w:t>
      </w:r>
      <w:r w:rsidRPr="00815FC3">
        <w:rPr>
          <w:rFonts w:ascii="Times New Roman" w:hAnsi="Times New Roman" w:cs="Times New Roman"/>
          <w:b/>
          <w:bCs/>
          <w:sz w:val="22"/>
        </w:rPr>
        <w:t>Y</w:t>
      </w:r>
      <w:r w:rsidRPr="00815FC3">
        <w:rPr>
          <w:rFonts w:ascii="Times New Roman" w:hAnsi="Times New Roman" w:cs="Times New Roman"/>
          <w:sz w:val="22"/>
        </w:rPr>
        <w:t xml:space="preserve">. Raker spacing measurement. </w:t>
      </w:r>
      <w:r w:rsidRPr="00815FC3">
        <w:rPr>
          <w:rFonts w:ascii="Times New Roman" w:hAnsi="Times New Roman" w:cs="Times New Roman"/>
          <w:b/>
          <w:bCs/>
          <w:sz w:val="22"/>
        </w:rPr>
        <w:t>Z</w:t>
      </w:r>
      <w:r w:rsidRPr="00815FC3">
        <w:rPr>
          <w:rFonts w:ascii="Times New Roman" w:hAnsi="Times New Roman" w:cs="Times New Roman"/>
          <w:sz w:val="22"/>
        </w:rPr>
        <w:t xml:space="preserve">. Rakers 4-7 and spaces between them were those used in analyses. Image of </w:t>
      </w:r>
      <w:r w:rsidR="00D05469">
        <w:rPr>
          <w:rFonts w:ascii="Times New Roman" w:hAnsi="Times New Roman" w:cs="Times New Roman"/>
          <w:sz w:val="22"/>
        </w:rPr>
        <w:t>Bluegill</w:t>
      </w:r>
      <w:r w:rsidRPr="00815FC3">
        <w:rPr>
          <w:rFonts w:ascii="Times New Roman" w:hAnsi="Times New Roman" w:cs="Times New Roman"/>
          <w:sz w:val="22"/>
        </w:rPr>
        <w:t xml:space="preserve"> is adapted from illustration by Duane Raver, US Fish and Wildlife Service website.</w:t>
      </w:r>
    </w:p>
    <w:p w14:paraId="3F71F1D4"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0D94FD59" w14:textId="77777777" w:rsidR="009200B2" w:rsidRPr="00DD7FB2" w:rsidRDefault="009434F7" w:rsidP="003447FC">
      <w:pPr>
        <w:spacing w:after="160" w:line="480" w:lineRule="auto"/>
        <w:rPr>
          <w:rFonts w:ascii="Times New Roman" w:hAnsi="Times New Roman" w:cs="Times New Roman"/>
          <w:sz w:val="22"/>
        </w:rPr>
      </w:pPr>
      <w:commentRangeStart w:id="240"/>
      <w:commentRangeStart w:id="241"/>
      <w:commentRangeStart w:id="242"/>
      <w:commentRangeStart w:id="243"/>
      <w:r w:rsidRPr="00536666">
        <w:rPr>
          <w:rFonts w:ascii="Times New Roman" w:hAnsi="Times New Roman" w:cs="Times New Roman"/>
          <w:b/>
          <w:bCs/>
          <w:sz w:val="22"/>
        </w:rPr>
        <w:lastRenderedPageBreak/>
        <w:t>Figure 2</w:t>
      </w:r>
      <w:commentRangeEnd w:id="240"/>
      <w:r w:rsidR="00DD7FB2">
        <w:rPr>
          <w:rStyle w:val="CommentReference"/>
          <w:rFonts w:asciiTheme="minorHAnsi" w:hAnsiTheme="minorHAnsi"/>
        </w:rPr>
        <w:commentReference w:id="240"/>
      </w:r>
      <w:commentRangeEnd w:id="241"/>
      <w:r w:rsidR="00132964">
        <w:rPr>
          <w:rStyle w:val="CommentReference"/>
          <w:rFonts w:asciiTheme="minorHAnsi" w:hAnsiTheme="minorHAnsi"/>
        </w:rPr>
        <w:commentReference w:id="241"/>
      </w:r>
      <w:commentRangeEnd w:id="242"/>
      <w:r w:rsidR="00C31DBB">
        <w:rPr>
          <w:rStyle w:val="CommentReference"/>
          <w:rFonts w:asciiTheme="minorHAnsi" w:hAnsiTheme="minorHAnsi"/>
        </w:rPr>
        <w:commentReference w:id="242"/>
      </w:r>
      <w:commentRangeEnd w:id="243"/>
      <w:r w:rsidR="004E70AB">
        <w:rPr>
          <w:rStyle w:val="CommentReference"/>
          <w:rFonts w:asciiTheme="minorHAnsi" w:hAnsiTheme="minorHAnsi"/>
        </w:rPr>
        <w:commentReference w:id="243"/>
      </w:r>
    </w:p>
    <w:p w14:paraId="14C4C6E5" w14:textId="1CD5BC98" w:rsidR="004B5D88" w:rsidRDefault="004E70AB" w:rsidP="00DD7FB2">
      <w:pPr>
        <w:spacing w:after="160" w:line="480" w:lineRule="auto"/>
        <w:rPr>
          <w:ins w:id="244" w:author="Chelsea Elizabeth Bishop" w:date="2021-05-23T11:32:00Z"/>
          <w:rFonts w:ascii="Times New Roman" w:hAnsi="Times New Roman" w:cs="Times New Roman"/>
          <w:b/>
          <w:bCs/>
          <w:sz w:val="22"/>
        </w:rPr>
      </w:pPr>
      <w:ins w:id="245" w:author="Chelsea Elizabeth Bishop" w:date="2021-06-07T13:47:00Z">
        <w:r>
          <w:rPr>
            <w:noProof/>
          </w:rPr>
          <w:drawing>
            <wp:inline distT="0" distB="0" distL="0" distR="0" wp14:anchorId="4EB0CFC3" wp14:editId="40F28C99">
              <wp:extent cx="6672066" cy="4409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214" r="214"/>
                      <a:stretch>
                        <a:fillRect/>
                      </a:stretch>
                    </pic:blipFill>
                    <pic:spPr bwMode="auto">
                      <a:xfrm>
                        <a:off x="0" y="0"/>
                        <a:ext cx="6672066" cy="4409166"/>
                      </a:xfrm>
                      <a:prstGeom prst="rect">
                        <a:avLst/>
                      </a:prstGeom>
                      <a:extLst>
                        <a:ext uri="{53640926-AAD7-44D8-BBD7-CCE9431645EC}">
                          <a14:shadowObscured xmlns:a14="http://schemas.microsoft.com/office/drawing/2010/main"/>
                        </a:ext>
                      </a:extLst>
                    </pic:spPr>
                  </pic:pic>
                </a:graphicData>
              </a:graphic>
            </wp:inline>
          </w:drawing>
        </w:r>
      </w:ins>
      <w:del w:id="246" w:author="Chelsea Elizabeth Bishop" w:date="2021-05-23T11:32:00Z">
        <w:r w:rsidR="009434F7" w:rsidDel="004B5D88">
          <w:rPr>
            <w:noProof/>
          </w:rPr>
          <w:drawing>
            <wp:inline distT="0" distB="0" distL="0" distR="0" wp14:anchorId="5EF8A432" wp14:editId="235DB0B7">
              <wp:extent cx="6400800" cy="494626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400800" cy="4946260"/>
                      </a:xfrm>
                      <a:prstGeom prst="rect">
                        <a:avLst/>
                      </a:prstGeom>
                    </pic:spPr>
                  </pic:pic>
                </a:graphicData>
              </a:graphic>
            </wp:inline>
          </w:drawing>
        </w:r>
      </w:del>
    </w:p>
    <w:p w14:paraId="4AD59948" w14:textId="416ED6B6" w:rsidR="00DD7FB2" w:rsidRDefault="7BA038DB" w:rsidP="00DD7FB2">
      <w:pPr>
        <w:spacing w:after="160" w:line="480" w:lineRule="auto"/>
        <w:rPr>
          <w:rFonts w:ascii="Times New Roman" w:hAnsi="Times New Roman" w:cs="Times New Roman"/>
          <w:sz w:val="22"/>
        </w:rPr>
      </w:pPr>
      <w:r w:rsidRPr="7BA038DB">
        <w:rPr>
          <w:rFonts w:ascii="Times New Roman" w:hAnsi="Times New Roman" w:cs="Times New Roman"/>
          <w:b/>
          <w:bCs/>
          <w:sz w:val="22"/>
        </w:rPr>
        <w:t xml:space="preserve">Figure </w:t>
      </w:r>
      <w:commentRangeStart w:id="247"/>
      <w:r w:rsidRPr="7BA038DB">
        <w:rPr>
          <w:rFonts w:ascii="Times New Roman" w:hAnsi="Times New Roman" w:cs="Times New Roman"/>
          <w:b/>
          <w:bCs/>
          <w:sz w:val="22"/>
        </w:rPr>
        <w:t>2</w:t>
      </w:r>
      <w:commentRangeEnd w:id="247"/>
      <w:r w:rsidR="00424E9B">
        <w:rPr>
          <w:rStyle w:val="CommentReference"/>
          <w:rFonts w:asciiTheme="minorHAnsi" w:hAnsiTheme="minorHAnsi"/>
        </w:rPr>
        <w:commentReference w:id="247"/>
      </w:r>
      <w:r w:rsidRPr="7BA038DB">
        <w:rPr>
          <w:rFonts w:ascii="Times New Roman" w:hAnsi="Times New Roman" w:cs="Times New Roman"/>
          <w:b/>
          <w:bCs/>
          <w:sz w:val="22"/>
        </w:rPr>
        <w:t>.</w:t>
      </w:r>
      <w:r w:rsidRPr="7BA038DB">
        <w:rPr>
          <w:rFonts w:ascii="Times New Roman" w:hAnsi="Times New Roman" w:cs="Times New Roman"/>
          <w:sz w:val="22"/>
        </w:rPr>
        <w:t xml:space="preserve"> Variation in Bluegill shape across lakes is related to dissolved organic carbon (DOC) concentration. </w:t>
      </w:r>
      <w:ins w:id="248" w:author="Chelsea Elizabeth Bishop" w:date="2021-06-07T13:58:00Z">
        <w:r w:rsidR="00424E9B">
          <w:rPr>
            <w:rFonts w:ascii="Times New Roman" w:hAnsi="Times New Roman" w:cs="Times New Roman"/>
            <w:sz w:val="22"/>
          </w:rPr>
          <w:t>P</w:t>
        </w:r>
      </w:ins>
      <w:ins w:id="249" w:author="Chelsea Elizabeth Bishop" w:date="2021-06-07T14:00:00Z">
        <w:r w:rsidR="006313E4">
          <w:rPr>
            <w:rFonts w:ascii="Times New Roman" w:hAnsi="Times New Roman" w:cs="Times New Roman"/>
            <w:sz w:val="22"/>
          </w:rPr>
          <w:t xml:space="preserve">C results from all individuals </w:t>
        </w:r>
      </w:ins>
      <w:ins w:id="250" w:author="Chelsea Elizabeth Bishop" w:date="2021-06-07T14:01:00Z">
        <w:r w:rsidR="006313E4">
          <w:rPr>
            <w:rFonts w:ascii="Times New Roman" w:hAnsi="Times New Roman" w:cs="Times New Roman"/>
            <w:sz w:val="22"/>
          </w:rPr>
          <w:t xml:space="preserve">with </w:t>
        </w:r>
      </w:ins>
      <w:ins w:id="251" w:author="Chelsea Elizabeth Bishop" w:date="2021-06-07T14:00:00Z">
        <w:r w:rsidR="006313E4">
          <w:rPr>
            <w:rFonts w:ascii="Times New Roman" w:hAnsi="Times New Roman" w:cs="Times New Roman"/>
            <w:sz w:val="22"/>
          </w:rPr>
          <w:t>p</w:t>
        </w:r>
      </w:ins>
      <w:ins w:id="252" w:author="Chelsea Elizabeth Bishop" w:date="2021-06-07T13:58:00Z">
        <w:r w:rsidR="00424E9B">
          <w:rPr>
            <w:rFonts w:ascii="Times New Roman" w:hAnsi="Times New Roman" w:cs="Times New Roman"/>
            <w:sz w:val="22"/>
          </w:rPr>
          <w:t xml:space="preserve">oints </w:t>
        </w:r>
      </w:ins>
      <w:ins w:id="253" w:author="Chelsea Elizabeth Bishop" w:date="2021-06-07T14:01:00Z">
        <w:r w:rsidR="006313E4">
          <w:rPr>
            <w:rFonts w:ascii="Times New Roman" w:hAnsi="Times New Roman" w:cs="Times New Roman"/>
            <w:sz w:val="22"/>
          </w:rPr>
          <w:t>representing</w:t>
        </w:r>
      </w:ins>
      <w:ins w:id="254" w:author="Chelsea Elizabeth Bishop" w:date="2021-06-07T13:58:00Z">
        <w:r w:rsidR="00424E9B">
          <w:rPr>
            <w:rFonts w:ascii="Times New Roman" w:hAnsi="Times New Roman" w:cs="Times New Roman"/>
            <w:sz w:val="22"/>
          </w:rPr>
          <w:t xml:space="preserve"> mean body shape from each lake</w:t>
        </w:r>
      </w:ins>
      <w:del w:id="255" w:author="Chelsea Elizabeth Bishop" w:date="2021-06-07T13:57:00Z">
        <w:r w:rsidRPr="7BA038DB" w:rsidDel="00424E9B">
          <w:rPr>
            <w:rFonts w:ascii="Times New Roman" w:hAnsi="Times New Roman" w:cs="Times New Roman"/>
            <w:sz w:val="22"/>
          </w:rPr>
          <w:delText>Points indicate the mean fish shape from each lake;</w:delText>
        </w:r>
      </w:del>
      <w:ins w:id="256" w:author="Chelsea Elizabeth Bishop" w:date="2021-06-07T14:01:00Z">
        <w:r w:rsidR="006313E4">
          <w:rPr>
            <w:rFonts w:ascii="Times New Roman" w:hAnsi="Times New Roman" w:cs="Times New Roman"/>
            <w:sz w:val="22"/>
          </w:rPr>
          <w:t xml:space="preserve">. </w:t>
        </w:r>
      </w:ins>
      <w:del w:id="257" w:author="Chelsea Elizabeth Bishop" w:date="2021-06-07T14:01:00Z">
        <w:r w:rsidRPr="7BA038DB" w:rsidDel="006313E4">
          <w:rPr>
            <w:rFonts w:ascii="Times New Roman" w:hAnsi="Times New Roman" w:cs="Times New Roman"/>
            <w:sz w:val="22"/>
          </w:rPr>
          <w:delText xml:space="preserve"> </w:delText>
        </w:r>
      </w:del>
      <w:ins w:id="258" w:author="Chelsea Elizabeth Bishop" w:date="2021-06-07T14:01:00Z">
        <w:r w:rsidR="006313E4">
          <w:rPr>
            <w:rFonts w:ascii="Times New Roman" w:hAnsi="Times New Roman" w:cs="Times New Roman"/>
            <w:sz w:val="22"/>
          </w:rPr>
          <w:t>P</w:t>
        </w:r>
      </w:ins>
      <w:del w:id="259" w:author="Chelsea Elizabeth Bishop" w:date="2021-06-07T14:01:00Z">
        <w:r w:rsidRPr="7BA038DB" w:rsidDel="006313E4">
          <w:rPr>
            <w:rFonts w:ascii="Times New Roman" w:hAnsi="Times New Roman" w:cs="Times New Roman"/>
            <w:sz w:val="22"/>
          </w:rPr>
          <w:delText>p</w:delText>
        </w:r>
      </w:del>
      <w:r w:rsidRPr="7BA038DB">
        <w:rPr>
          <w:rFonts w:ascii="Times New Roman" w:hAnsi="Times New Roman" w:cs="Times New Roman"/>
          <w:sz w:val="22"/>
        </w:rPr>
        <w:t xml:space="preserve">oint shape indicates the </w:t>
      </w:r>
      <w:r w:rsidR="007323E5">
        <w:rPr>
          <w:rFonts w:ascii="Times New Roman" w:hAnsi="Times New Roman" w:cs="Times New Roman"/>
          <w:sz w:val="22"/>
        </w:rPr>
        <w:t>basin</w:t>
      </w:r>
      <w:r w:rsidRPr="7BA038DB">
        <w:rPr>
          <w:rFonts w:ascii="Times New Roman" w:hAnsi="Times New Roman" w:cs="Times New Roman"/>
          <w:sz w:val="22"/>
        </w:rPr>
        <w:t xml:space="preserve"> </w:t>
      </w:r>
      <w:del w:id="260" w:author="Chelsea Elizabeth Bishop" w:date="2021-06-07T14:01:00Z">
        <w:r w:rsidRPr="7BA038DB" w:rsidDel="006313E4">
          <w:rPr>
            <w:rFonts w:ascii="Times New Roman" w:hAnsi="Times New Roman" w:cs="Times New Roman"/>
            <w:sz w:val="22"/>
          </w:rPr>
          <w:delText xml:space="preserve">in which </w:delText>
        </w:r>
      </w:del>
      <w:r w:rsidRPr="7BA038DB">
        <w:rPr>
          <w:rFonts w:ascii="Times New Roman" w:hAnsi="Times New Roman" w:cs="Times New Roman"/>
          <w:sz w:val="22"/>
        </w:rPr>
        <w:t xml:space="preserve">the lake is located and point color </w:t>
      </w:r>
      <w:ins w:id="261" w:author="Chelsea Elizabeth Bishop" w:date="2021-06-07T14:02:00Z">
        <w:r w:rsidR="006313E4">
          <w:rPr>
            <w:rFonts w:ascii="Times New Roman" w:hAnsi="Times New Roman" w:cs="Times New Roman"/>
            <w:sz w:val="22"/>
          </w:rPr>
          <w:t>correlates with</w:t>
        </w:r>
      </w:ins>
      <w:del w:id="262" w:author="Chelsea Elizabeth Bishop" w:date="2021-06-07T14:02:00Z">
        <w:r w:rsidRPr="7BA038DB" w:rsidDel="006313E4">
          <w:rPr>
            <w:rFonts w:ascii="Times New Roman" w:hAnsi="Times New Roman" w:cs="Times New Roman"/>
            <w:sz w:val="22"/>
          </w:rPr>
          <w:delText>indicates</w:delText>
        </w:r>
      </w:del>
      <w:del w:id="263" w:author="Chelsea Elizabeth Bishop" w:date="2021-06-07T13:50:00Z">
        <w:r w:rsidRPr="7BA038DB" w:rsidDel="003920EA">
          <w:rPr>
            <w:rFonts w:ascii="Times New Roman" w:hAnsi="Times New Roman" w:cs="Times New Roman"/>
            <w:sz w:val="22"/>
          </w:rPr>
          <w:delText xml:space="preserve"> its</w:delText>
        </w:r>
      </w:del>
      <w:r w:rsidRPr="7BA038DB">
        <w:rPr>
          <w:rFonts w:ascii="Times New Roman" w:hAnsi="Times New Roman" w:cs="Times New Roman"/>
          <w:sz w:val="22"/>
        </w:rPr>
        <w:t xml:space="preserve"> DOC concentration. Fish shapes are </w:t>
      </w:r>
      <w:ins w:id="264" w:author="Chelsea Elizabeth Bishop" w:date="2021-06-07T14:03:00Z">
        <w:r w:rsidR="006313E4">
          <w:rPr>
            <w:rFonts w:ascii="Times New Roman" w:hAnsi="Times New Roman" w:cs="Times New Roman"/>
            <w:sz w:val="22"/>
          </w:rPr>
          <w:t xml:space="preserve">shown </w:t>
        </w:r>
      </w:ins>
      <w:del w:id="265" w:author="Chelsea Elizabeth Bishop" w:date="2021-06-07T14:03:00Z">
        <w:r w:rsidRPr="7BA038DB" w:rsidDel="006313E4">
          <w:rPr>
            <w:rFonts w:ascii="Times New Roman" w:hAnsi="Times New Roman" w:cs="Times New Roman"/>
            <w:sz w:val="22"/>
          </w:rPr>
          <w:delText xml:space="preserve">plotted </w:delText>
        </w:r>
      </w:del>
      <w:r w:rsidRPr="7BA038DB">
        <w:rPr>
          <w:rFonts w:ascii="Times New Roman" w:hAnsi="Times New Roman" w:cs="Times New Roman"/>
          <w:sz w:val="22"/>
        </w:rPr>
        <w:t xml:space="preserve">in the background for reference. PC1 is positively correlated with </w:t>
      </w:r>
      <w:ins w:id="266" w:author="Chelsea Elizabeth Bishop" w:date="2021-06-07T13:51:00Z">
        <w:r w:rsidR="003920EA">
          <w:rPr>
            <w:rFonts w:ascii="Times New Roman" w:hAnsi="Times New Roman" w:cs="Times New Roman"/>
            <w:sz w:val="22"/>
          </w:rPr>
          <w:t>longer</w:t>
        </w:r>
      </w:ins>
      <w:del w:id="267" w:author="Chelsea Elizabeth Bishop" w:date="2021-06-07T13:51:00Z">
        <w:r w:rsidRPr="7BA038DB" w:rsidDel="003920EA">
          <w:rPr>
            <w:rFonts w:ascii="Times New Roman" w:hAnsi="Times New Roman" w:cs="Times New Roman"/>
            <w:sz w:val="22"/>
          </w:rPr>
          <w:delText>shorter</w:delText>
        </w:r>
      </w:del>
      <w:ins w:id="268" w:author="Chelsea Elizabeth Bishop" w:date="2021-06-07T14:03:00Z">
        <w:r w:rsidR="006313E4">
          <w:rPr>
            <w:rFonts w:ascii="Times New Roman" w:hAnsi="Times New Roman" w:cs="Times New Roman"/>
            <w:sz w:val="22"/>
          </w:rPr>
          <w:t xml:space="preserve"> and</w:t>
        </w:r>
      </w:ins>
      <w:del w:id="269" w:author="Chelsea Elizabeth Bishop" w:date="2021-06-07T14:03:00Z">
        <w:r w:rsidRPr="7BA038DB" w:rsidDel="006313E4">
          <w:rPr>
            <w:rFonts w:ascii="Times New Roman" w:hAnsi="Times New Roman" w:cs="Times New Roman"/>
            <w:sz w:val="22"/>
          </w:rPr>
          <w:delText>,</w:delText>
        </w:r>
      </w:del>
      <w:r w:rsidRPr="7BA038DB">
        <w:rPr>
          <w:rFonts w:ascii="Times New Roman" w:hAnsi="Times New Roman" w:cs="Times New Roman"/>
          <w:sz w:val="22"/>
        </w:rPr>
        <w:t xml:space="preserve"> </w:t>
      </w:r>
      <w:ins w:id="270" w:author="Chelsea Elizabeth Bishop" w:date="2021-06-07T13:51:00Z">
        <w:r w:rsidR="003920EA">
          <w:rPr>
            <w:rFonts w:ascii="Times New Roman" w:hAnsi="Times New Roman" w:cs="Times New Roman"/>
            <w:sz w:val="22"/>
          </w:rPr>
          <w:t xml:space="preserve">more streamlined </w:t>
        </w:r>
      </w:ins>
      <w:del w:id="271" w:author="Chelsea Elizabeth Bishop" w:date="2021-06-07T13:51:00Z">
        <w:r w:rsidRPr="7BA038DB" w:rsidDel="003920EA">
          <w:rPr>
            <w:rFonts w:ascii="Times New Roman" w:hAnsi="Times New Roman" w:cs="Times New Roman"/>
            <w:sz w:val="22"/>
          </w:rPr>
          <w:delText xml:space="preserve">deeper </w:delText>
        </w:r>
      </w:del>
      <w:r w:rsidRPr="7BA038DB">
        <w:rPr>
          <w:rFonts w:ascii="Times New Roman" w:hAnsi="Times New Roman" w:cs="Times New Roman"/>
          <w:sz w:val="22"/>
        </w:rPr>
        <w:t xml:space="preserve">body shape, a more </w:t>
      </w:r>
      <w:ins w:id="272" w:author="Chelsea Elizabeth Bishop" w:date="2021-06-07T13:51:00Z">
        <w:r w:rsidR="003920EA">
          <w:rPr>
            <w:rFonts w:ascii="Times New Roman" w:hAnsi="Times New Roman" w:cs="Times New Roman"/>
            <w:sz w:val="22"/>
          </w:rPr>
          <w:t>horizontally angled pectoral fin</w:t>
        </w:r>
      </w:ins>
      <w:ins w:id="273" w:author="Chelsea Elizabeth Bishop" w:date="2021-06-07T14:04:00Z">
        <w:r w:rsidR="006313E4">
          <w:rPr>
            <w:rFonts w:ascii="Times New Roman" w:hAnsi="Times New Roman" w:cs="Times New Roman"/>
            <w:sz w:val="22"/>
          </w:rPr>
          <w:t>,</w:t>
        </w:r>
      </w:ins>
      <w:del w:id="274" w:author="Chelsea Elizabeth Bishop" w:date="2021-06-07T13:51:00Z">
        <w:r w:rsidRPr="7BA038DB" w:rsidDel="003920EA">
          <w:rPr>
            <w:rFonts w:ascii="Times New Roman" w:hAnsi="Times New Roman" w:cs="Times New Roman"/>
            <w:sz w:val="22"/>
          </w:rPr>
          <w:delText>vertical pectoral fin insertion angle</w:delText>
        </w:r>
      </w:del>
      <w:r w:rsidRPr="7BA038DB">
        <w:rPr>
          <w:rFonts w:ascii="Times New Roman" w:hAnsi="Times New Roman" w:cs="Times New Roman"/>
          <w:sz w:val="22"/>
        </w:rPr>
        <w:t xml:space="preserve"> and</w:t>
      </w:r>
      <w:ins w:id="275" w:author="Chelsea Elizabeth Bishop" w:date="2021-06-07T13:52:00Z">
        <w:r w:rsidR="003920EA">
          <w:rPr>
            <w:rFonts w:ascii="Times New Roman" w:hAnsi="Times New Roman" w:cs="Times New Roman"/>
            <w:sz w:val="22"/>
          </w:rPr>
          <w:t xml:space="preserve"> larger</w:t>
        </w:r>
      </w:ins>
      <w:del w:id="276" w:author="Chelsea Elizabeth Bishop" w:date="2021-06-07T13:52:00Z">
        <w:r w:rsidRPr="7BA038DB" w:rsidDel="003920EA">
          <w:rPr>
            <w:rFonts w:ascii="Times New Roman" w:hAnsi="Times New Roman" w:cs="Times New Roman"/>
            <w:sz w:val="22"/>
          </w:rPr>
          <w:delText xml:space="preserve"> a smaller</w:delText>
        </w:r>
      </w:del>
      <w:r w:rsidRPr="7BA038DB">
        <w:rPr>
          <w:rFonts w:ascii="Times New Roman" w:hAnsi="Times New Roman" w:cs="Times New Roman"/>
          <w:sz w:val="22"/>
        </w:rPr>
        <w:t xml:space="preserve"> eye diameter. PC2 is positively correlated with head size</w:t>
      </w:r>
      <w:ins w:id="277" w:author="Chelsea Elizabeth Bishop" w:date="2021-06-07T13:54:00Z">
        <w:r w:rsidR="003920EA">
          <w:rPr>
            <w:rFonts w:ascii="Times New Roman" w:hAnsi="Times New Roman" w:cs="Times New Roman"/>
            <w:sz w:val="22"/>
          </w:rPr>
          <w:t>,</w:t>
        </w:r>
      </w:ins>
      <w:r w:rsidRPr="7BA038DB">
        <w:rPr>
          <w:rFonts w:ascii="Times New Roman" w:hAnsi="Times New Roman" w:cs="Times New Roman"/>
          <w:sz w:val="22"/>
        </w:rPr>
        <w:t xml:space="preserve"> </w:t>
      </w:r>
      <w:del w:id="278" w:author="Chelsea Elizabeth Bishop" w:date="2021-06-07T13:54:00Z">
        <w:r w:rsidRPr="7BA038DB" w:rsidDel="003920EA">
          <w:rPr>
            <w:rFonts w:ascii="Times New Roman" w:hAnsi="Times New Roman" w:cs="Times New Roman"/>
            <w:sz w:val="22"/>
          </w:rPr>
          <w:delText>and a</w:delText>
        </w:r>
      </w:del>
      <w:r w:rsidRPr="7BA038DB">
        <w:rPr>
          <w:rFonts w:ascii="Times New Roman" w:hAnsi="Times New Roman" w:cs="Times New Roman"/>
          <w:sz w:val="22"/>
        </w:rPr>
        <w:t xml:space="preserve"> more posterior</w:t>
      </w:r>
      <w:r w:rsidR="00D010D3">
        <w:rPr>
          <w:rFonts w:ascii="Times New Roman" w:hAnsi="Times New Roman" w:cs="Times New Roman"/>
          <w:sz w:val="22"/>
        </w:rPr>
        <w:t>ly</w:t>
      </w:r>
      <w:r w:rsidRPr="7BA038DB">
        <w:rPr>
          <w:rFonts w:ascii="Times New Roman" w:hAnsi="Times New Roman" w:cs="Times New Roman"/>
          <w:sz w:val="22"/>
        </w:rPr>
        <w:t xml:space="preserve"> </w:t>
      </w:r>
      <w:ins w:id="279" w:author="Chelsea Elizabeth Bishop" w:date="2021-06-07T13:52:00Z">
        <w:r w:rsidR="003920EA">
          <w:rPr>
            <w:rFonts w:ascii="Times New Roman" w:hAnsi="Times New Roman" w:cs="Times New Roman"/>
            <w:sz w:val="22"/>
          </w:rPr>
          <w:t xml:space="preserve">placed pectoral </w:t>
        </w:r>
      </w:ins>
      <w:ins w:id="280" w:author="Chelsea Elizabeth Bishop" w:date="2021-06-07T13:53:00Z">
        <w:r w:rsidR="003920EA">
          <w:rPr>
            <w:rFonts w:ascii="Times New Roman" w:hAnsi="Times New Roman" w:cs="Times New Roman"/>
            <w:sz w:val="22"/>
          </w:rPr>
          <w:t>fin</w:t>
        </w:r>
      </w:ins>
      <w:ins w:id="281" w:author="Chelsea Elizabeth Bishop" w:date="2021-06-07T14:04:00Z">
        <w:r w:rsidR="006313E4">
          <w:rPr>
            <w:rFonts w:ascii="Times New Roman" w:hAnsi="Times New Roman" w:cs="Times New Roman"/>
            <w:sz w:val="22"/>
          </w:rPr>
          <w:t>,</w:t>
        </w:r>
      </w:ins>
      <w:ins w:id="282" w:author="Chelsea Elizabeth Bishop" w:date="2021-06-07T13:54:00Z">
        <w:r w:rsidR="003920EA">
          <w:rPr>
            <w:rFonts w:ascii="Times New Roman" w:hAnsi="Times New Roman" w:cs="Times New Roman"/>
            <w:sz w:val="22"/>
          </w:rPr>
          <w:t xml:space="preserve"> and </w:t>
        </w:r>
      </w:ins>
      <w:del w:id="283" w:author="Chelsea Elizabeth Bishop" w:date="2021-06-07T13:52:00Z">
        <w:r w:rsidRPr="7BA038DB" w:rsidDel="003920EA">
          <w:rPr>
            <w:rFonts w:ascii="Times New Roman" w:hAnsi="Times New Roman" w:cs="Times New Roman"/>
            <w:sz w:val="22"/>
          </w:rPr>
          <w:delText>pectoral fin position</w:delText>
        </w:r>
      </w:del>
      <w:ins w:id="284" w:author="Chelsea Elizabeth Bishop" w:date="2021-06-07T13:54:00Z">
        <w:r w:rsidR="003920EA">
          <w:rPr>
            <w:rFonts w:ascii="Times New Roman" w:hAnsi="Times New Roman" w:cs="Times New Roman"/>
            <w:sz w:val="22"/>
          </w:rPr>
          <w:t xml:space="preserve">larger eye diameter. </w:t>
        </w:r>
      </w:ins>
      <w:del w:id="285" w:author="Chelsea Elizabeth Bishop" w:date="2021-06-07T13:54:00Z">
        <w:r w:rsidRPr="7BA038DB" w:rsidDel="003920EA">
          <w:rPr>
            <w:rFonts w:ascii="Times New Roman" w:hAnsi="Times New Roman" w:cs="Times New Roman"/>
            <w:sz w:val="22"/>
          </w:rPr>
          <w:delText>.</w:delText>
        </w:r>
      </w:del>
    </w:p>
    <w:p w14:paraId="0F2F859D" w14:textId="77777777" w:rsidR="00DD7FB2" w:rsidRDefault="00DD7FB2">
      <w:pPr>
        <w:spacing w:after="160" w:line="259" w:lineRule="auto"/>
        <w:rPr>
          <w:rFonts w:ascii="Times New Roman" w:hAnsi="Times New Roman" w:cs="Times New Roman"/>
          <w:sz w:val="22"/>
        </w:rPr>
      </w:pPr>
      <w:r>
        <w:rPr>
          <w:rFonts w:ascii="Times New Roman" w:hAnsi="Times New Roman" w:cs="Times New Roman"/>
          <w:sz w:val="22"/>
        </w:rPr>
        <w:br w:type="page"/>
      </w:r>
    </w:p>
    <w:p w14:paraId="7306B12E" w14:textId="7F6635EB" w:rsidR="009434F7" w:rsidRPr="00DD7FB2" w:rsidRDefault="003C473B" w:rsidP="00DD7FB2">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3</w:t>
      </w:r>
    </w:p>
    <w:p w14:paraId="7FF907C2" w14:textId="7570EE45" w:rsidR="005B6432" w:rsidRPr="00815FC3" w:rsidRDefault="008C2B8E" w:rsidP="005B6432">
      <w:pPr>
        <w:spacing w:after="0" w:line="480" w:lineRule="auto"/>
        <w:rPr>
          <w:rFonts w:ascii="Times New Roman" w:hAnsi="Times New Roman" w:cs="Times New Roman"/>
          <w:b/>
          <w:bCs/>
          <w:sz w:val="22"/>
        </w:rPr>
      </w:pPr>
      <w:ins w:id="286" w:author="Chelsea Elizabeth Bishop" w:date="2021-06-07T14:16:00Z">
        <w:r>
          <w:rPr>
            <w:noProof/>
          </w:rPr>
          <w:drawing>
            <wp:inline distT="0" distB="0" distL="0" distR="0" wp14:anchorId="0871C57B" wp14:editId="4216257E">
              <wp:extent cx="5020142" cy="6496686"/>
              <wp:effectExtent l="0" t="0" r="952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9647" cy="6508986"/>
                      </a:xfrm>
                      <a:prstGeom prst="rect">
                        <a:avLst/>
                      </a:prstGeom>
                    </pic:spPr>
                  </pic:pic>
                </a:graphicData>
              </a:graphic>
            </wp:inline>
          </w:drawing>
        </w:r>
      </w:ins>
      <w:del w:id="287" w:author="Chelsea Elizabeth Bishop" w:date="2021-06-07T14:04:00Z">
        <w:r w:rsidR="003C473B" w:rsidDel="006313E4">
          <w:rPr>
            <w:noProof/>
          </w:rPr>
          <w:drawing>
            <wp:inline distT="0" distB="0" distL="0" distR="0" wp14:anchorId="01D9B925" wp14:editId="71A1FBE8">
              <wp:extent cx="4983480" cy="6449241"/>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3004" cy="6487449"/>
                      </a:xfrm>
                      <a:prstGeom prst="rect">
                        <a:avLst/>
                      </a:prstGeom>
                    </pic:spPr>
                  </pic:pic>
                </a:graphicData>
              </a:graphic>
            </wp:inline>
          </w:drawing>
        </w:r>
      </w:del>
    </w:p>
    <w:p w14:paraId="480C9912" w14:textId="48E43123" w:rsidR="00040C79" w:rsidRDefault="003C473B" w:rsidP="00040C79">
      <w:pPr>
        <w:spacing w:after="0" w:line="480" w:lineRule="auto"/>
        <w:rPr>
          <w:rFonts w:ascii="Times New Roman" w:hAnsi="Times New Roman" w:cs="Times New Roman"/>
          <w:sz w:val="22"/>
        </w:rPr>
      </w:pPr>
      <w:r w:rsidRPr="00815FC3">
        <w:rPr>
          <w:rFonts w:ascii="Times New Roman" w:hAnsi="Times New Roman" w:cs="Times New Roman"/>
          <w:b/>
          <w:bCs/>
          <w:sz w:val="22"/>
        </w:rPr>
        <w:t>Figure 3</w:t>
      </w:r>
      <w:r w:rsidRPr="00536666">
        <w:rPr>
          <w:rFonts w:ascii="Times New Roman" w:hAnsi="Times New Roman" w:cs="Times New Roman"/>
          <w:sz w:val="22"/>
        </w:rPr>
        <w:t xml:space="preserve">. </w:t>
      </w:r>
      <w:r w:rsidR="00A31437">
        <w:rPr>
          <w:rFonts w:ascii="Times New Roman" w:hAnsi="Times New Roman" w:cs="Times New Roman"/>
          <w:sz w:val="22"/>
        </w:rPr>
        <w:t>Pectoral fin length</w:t>
      </w:r>
      <w:r w:rsidR="00983C51">
        <w:rPr>
          <w:rFonts w:ascii="Times New Roman" w:hAnsi="Times New Roman" w:cs="Times New Roman"/>
          <w:sz w:val="22"/>
        </w:rPr>
        <w:t xml:space="preserve"> (A)</w:t>
      </w:r>
      <w:r w:rsidR="00A31437">
        <w:rPr>
          <w:rFonts w:ascii="Times New Roman" w:hAnsi="Times New Roman" w:cs="Times New Roman"/>
          <w:sz w:val="22"/>
        </w:rPr>
        <w:t xml:space="preserve">, </w:t>
      </w:r>
      <w:r w:rsidR="00D77210">
        <w:rPr>
          <w:rFonts w:ascii="Times New Roman" w:hAnsi="Times New Roman" w:cs="Times New Roman"/>
          <w:sz w:val="22"/>
        </w:rPr>
        <w:t>width at base</w:t>
      </w:r>
      <w:r w:rsidR="00983C51">
        <w:rPr>
          <w:rFonts w:ascii="Times New Roman" w:hAnsi="Times New Roman" w:cs="Times New Roman"/>
          <w:sz w:val="22"/>
        </w:rPr>
        <w:t xml:space="preserve"> (B)</w:t>
      </w:r>
      <w:r w:rsidR="00D77210">
        <w:rPr>
          <w:rFonts w:ascii="Times New Roman" w:hAnsi="Times New Roman" w:cs="Times New Roman"/>
          <w:sz w:val="22"/>
        </w:rPr>
        <w:t xml:space="preserve">, </w:t>
      </w:r>
      <w:proofErr w:type="spellStart"/>
      <w:r w:rsidR="00D77210">
        <w:rPr>
          <w:rFonts w:ascii="Times New Roman" w:hAnsi="Times New Roman" w:cs="Times New Roman"/>
          <w:sz w:val="22"/>
        </w:rPr>
        <w:t>length:width</w:t>
      </w:r>
      <w:proofErr w:type="spellEnd"/>
      <w:r w:rsidR="00D77210">
        <w:rPr>
          <w:rFonts w:ascii="Times New Roman" w:hAnsi="Times New Roman" w:cs="Times New Roman"/>
          <w:sz w:val="22"/>
        </w:rPr>
        <w:t xml:space="preserve"> ratio</w:t>
      </w:r>
      <w:r w:rsidR="00983C51">
        <w:rPr>
          <w:rFonts w:ascii="Times New Roman" w:hAnsi="Times New Roman" w:cs="Times New Roman"/>
          <w:sz w:val="22"/>
        </w:rPr>
        <w:t xml:space="preserve"> (C)</w:t>
      </w:r>
      <w:r w:rsidR="00D77210">
        <w:rPr>
          <w:rFonts w:ascii="Times New Roman" w:hAnsi="Times New Roman" w:cs="Times New Roman"/>
          <w:sz w:val="22"/>
        </w:rPr>
        <w:t>, and insertion angle</w:t>
      </w:r>
      <w:r w:rsidR="00983C51">
        <w:rPr>
          <w:rFonts w:ascii="Times New Roman" w:hAnsi="Times New Roman" w:cs="Times New Roman"/>
          <w:sz w:val="22"/>
        </w:rPr>
        <w:t xml:space="preserve"> (D)</w:t>
      </w:r>
      <w:r w:rsidR="00D77210">
        <w:rPr>
          <w:rFonts w:ascii="Times New Roman" w:hAnsi="Times New Roman" w:cs="Times New Roman"/>
          <w:sz w:val="22"/>
        </w:rPr>
        <w:t xml:space="preserve"> </w:t>
      </w:r>
      <w:r w:rsidR="005672E1">
        <w:rPr>
          <w:rFonts w:ascii="Times New Roman" w:hAnsi="Times New Roman" w:cs="Times New Roman"/>
          <w:sz w:val="22"/>
        </w:rPr>
        <w:t>of</w:t>
      </w:r>
      <w:r w:rsidR="00D77210">
        <w:rPr>
          <w:rFonts w:ascii="Times New Roman" w:hAnsi="Times New Roman" w:cs="Times New Roman"/>
          <w:sz w:val="22"/>
        </w:rPr>
        <w:t xml:space="preserve"> Bluegill sunfish in lakes </w:t>
      </w:r>
      <w:r w:rsidR="00197A7A">
        <w:rPr>
          <w:rFonts w:ascii="Times New Roman" w:hAnsi="Times New Roman" w:cs="Times New Roman"/>
          <w:sz w:val="22"/>
        </w:rPr>
        <w:t>with different dissolved organic carbon</w:t>
      </w:r>
      <w:r w:rsidR="00983C51">
        <w:rPr>
          <w:rFonts w:ascii="Times New Roman" w:hAnsi="Times New Roman" w:cs="Times New Roman"/>
          <w:sz w:val="22"/>
        </w:rPr>
        <w:t xml:space="preserve"> (DOC)</w:t>
      </w:r>
      <w:r w:rsidR="00197A7A">
        <w:rPr>
          <w:rFonts w:ascii="Times New Roman" w:hAnsi="Times New Roman" w:cs="Times New Roman"/>
          <w:sz w:val="22"/>
        </w:rPr>
        <w:t xml:space="preserve"> concentrations. </w:t>
      </w:r>
      <w:r w:rsidR="008A5A09" w:rsidRPr="7BA038DB">
        <w:rPr>
          <w:rFonts w:ascii="Times New Roman" w:hAnsi="Times New Roman" w:cs="Times New Roman"/>
          <w:sz w:val="22"/>
        </w:rPr>
        <w:t xml:space="preserve">Points indicate </w:t>
      </w:r>
      <w:r w:rsidR="008A5A09" w:rsidRPr="7BA038DB">
        <w:rPr>
          <w:rFonts w:ascii="Times New Roman" w:hAnsi="Times New Roman" w:cs="Times New Roman"/>
          <w:sz w:val="22"/>
        </w:rPr>
        <w:lastRenderedPageBreak/>
        <w:t xml:space="preserve">the </w:t>
      </w:r>
      <w:r w:rsidR="008A5A09">
        <w:rPr>
          <w:rFonts w:ascii="Times New Roman" w:hAnsi="Times New Roman" w:cs="Times New Roman"/>
          <w:sz w:val="22"/>
        </w:rPr>
        <w:t xml:space="preserve">fitted, size-corrected </w:t>
      </w:r>
      <w:r w:rsidR="00983C51">
        <w:rPr>
          <w:rFonts w:ascii="Times New Roman" w:hAnsi="Times New Roman" w:cs="Times New Roman"/>
          <w:sz w:val="22"/>
        </w:rPr>
        <w:t>mean value for each lake. P</w:t>
      </w:r>
      <w:r w:rsidR="008A5A09" w:rsidRPr="7BA038DB">
        <w:rPr>
          <w:rFonts w:ascii="Times New Roman" w:hAnsi="Times New Roman" w:cs="Times New Roman"/>
          <w:sz w:val="22"/>
        </w:rPr>
        <w:t xml:space="preserve">oint shape </w:t>
      </w:r>
      <w:r w:rsidR="00983C51">
        <w:rPr>
          <w:rFonts w:ascii="Times New Roman" w:hAnsi="Times New Roman" w:cs="Times New Roman"/>
          <w:sz w:val="22"/>
        </w:rPr>
        <w:t>and color indicate the drainage basin and DOC concentration of the lake.</w:t>
      </w:r>
      <w:r w:rsidR="00040C79">
        <w:rPr>
          <w:rFonts w:ascii="Times New Roman" w:hAnsi="Times New Roman" w:cs="Times New Roman"/>
          <w:sz w:val="22"/>
        </w:rPr>
        <w:br w:type="page"/>
      </w:r>
    </w:p>
    <w:p w14:paraId="358AF816" w14:textId="5A453CC3" w:rsidR="003C473B" w:rsidRDefault="003C473B" w:rsidP="00040C79">
      <w:pPr>
        <w:spacing w:after="0" w:line="480" w:lineRule="auto"/>
        <w:rPr>
          <w:ins w:id="288" w:author="Chelsea Elizabeth Bishop" w:date="2021-06-07T14:17:00Z"/>
          <w:rFonts w:ascii="Times New Roman" w:hAnsi="Times New Roman" w:cs="Times New Roman"/>
          <w:b/>
          <w:bCs/>
          <w:sz w:val="22"/>
        </w:rPr>
      </w:pPr>
      <w:r w:rsidRPr="00536666">
        <w:rPr>
          <w:rFonts w:ascii="Times New Roman" w:hAnsi="Times New Roman" w:cs="Times New Roman"/>
          <w:b/>
          <w:bCs/>
          <w:sz w:val="22"/>
        </w:rPr>
        <w:lastRenderedPageBreak/>
        <w:t>Figure 4</w:t>
      </w:r>
    </w:p>
    <w:p w14:paraId="2D38F648" w14:textId="1202E5DF" w:rsidR="008C2B8E" w:rsidRPr="00040C79" w:rsidRDefault="008C2B8E" w:rsidP="00040C79">
      <w:pPr>
        <w:spacing w:after="0" w:line="480" w:lineRule="auto"/>
        <w:rPr>
          <w:rFonts w:ascii="Times New Roman" w:hAnsi="Times New Roman" w:cs="Times New Roman"/>
          <w:sz w:val="22"/>
        </w:rPr>
      </w:pPr>
      <w:ins w:id="289" w:author="Chelsea Elizabeth Bishop" w:date="2021-06-07T14:17:00Z">
        <w:r>
          <w:rPr>
            <w:rFonts w:ascii="Times New Roman" w:hAnsi="Times New Roman" w:cs="Times New Roman"/>
            <w:noProof/>
            <w:sz w:val="22"/>
          </w:rPr>
          <w:drawing>
            <wp:inline distT="0" distB="0" distL="0" distR="0" wp14:anchorId="14395DCD" wp14:editId="56075939">
              <wp:extent cx="5943600" cy="3556000"/>
              <wp:effectExtent l="0" t="0" r="0" b="6350"/>
              <wp:docPr id="13" name="Picture 1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screenshot&#10;&#10;Description automatically generated"/>
                      <pic:cNvPicPr/>
                    </pic:nvPicPr>
                    <pic:blipFill rotWithShape="1">
                      <a:blip r:embed="rId17" cstate="print">
                        <a:extLst>
                          <a:ext uri="{28A0092B-C50C-407E-A947-70E740481C1C}">
                            <a14:useLocalDpi xmlns:a14="http://schemas.microsoft.com/office/drawing/2010/main" val="0"/>
                          </a:ext>
                        </a:extLst>
                      </a:blip>
                      <a:srcRect b="53769"/>
                      <a:stretch/>
                    </pic:blipFill>
                    <pic:spPr bwMode="auto">
                      <a:xfrm>
                        <a:off x="0" y="0"/>
                        <a:ext cx="5943600" cy="3556000"/>
                      </a:xfrm>
                      <a:prstGeom prst="rect">
                        <a:avLst/>
                      </a:prstGeom>
                      <a:ln>
                        <a:noFill/>
                      </a:ln>
                      <a:extLst>
                        <a:ext uri="{53640926-AAD7-44D8-BBD7-CCE9431645EC}">
                          <a14:shadowObscured xmlns:a14="http://schemas.microsoft.com/office/drawing/2010/main"/>
                        </a:ext>
                      </a:extLst>
                    </pic:spPr>
                  </pic:pic>
                </a:graphicData>
              </a:graphic>
            </wp:inline>
          </w:drawing>
        </w:r>
      </w:ins>
    </w:p>
    <w:p w14:paraId="0BDAD480" w14:textId="5B15D500" w:rsidR="005B6432" w:rsidRPr="00536666" w:rsidRDefault="00D010D3" w:rsidP="005672E1">
      <w:pPr>
        <w:spacing w:after="0" w:line="480" w:lineRule="auto"/>
        <w:rPr>
          <w:rFonts w:ascii="Times New Roman" w:hAnsi="Times New Roman" w:cs="Times New Roman"/>
          <w:sz w:val="22"/>
        </w:rPr>
      </w:pPr>
      <w:del w:id="290" w:author="Chelsea Elizabeth Bishop" w:date="2021-06-07T14:05:00Z">
        <w:r w:rsidDel="006313E4">
          <w:rPr>
            <w:noProof/>
          </w:rPr>
          <w:drawing>
            <wp:inline distT="0" distB="0" distL="0" distR="0" wp14:anchorId="0F5CBD39" wp14:editId="6F9948A0">
              <wp:extent cx="5943600" cy="3209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del>
      <w:r>
        <w:rPr>
          <w:rFonts w:ascii="Times New Roman" w:hAnsi="Times New Roman" w:cs="Times New Roman"/>
          <w:b/>
          <w:bCs/>
          <w:sz w:val="22"/>
        </w:rPr>
        <w:t>Figure 4.</w:t>
      </w:r>
      <w:r>
        <w:rPr>
          <w:rFonts w:ascii="Times New Roman" w:hAnsi="Times New Roman" w:cs="Times New Roman"/>
          <w:sz w:val="22"/>
        </w:rPr>
        <w:t xml:space="preserve"> </w:t>
      </w:r>
      <w:r w:rsidR="005672E1">
        <w:rPr>
          <w:rFonts w:ascii="Times New Roman" w:hAnsi="Times New Roman" w:cs="Times New Roman"/>
          <w:sz w:val="22"/>
        </w:rPr>
        <w:t>Eye width of Bluegill sunfish in lakes with different dissolved organic carbon (DOC) con</w:t>
      </w:r>
      <w:r w:rsidR="00E71374">
        <w:rPr>
          <w:rFonts w:ascii="Times New Roman" w:hAnsi="Times New Roman" w:cs="Times New Roman"/>
          <w:sz w:val="22"/>
        </w:rPr>
        <w:t xml:space="preserve">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p w14:paraId="3B0E5328" w14:textId="77777777" w:rsidR="005B6432" w:rsidRPr="00536666" w:rsidRDefault="005B6432">
      <w:pPr>
        <w:spacing w:after="160" w:line="259" w:lineRule="auto"/>
        <w:rPr>
          <w:rFonts w:ascii="Times New Roman" w:hAnsi="Times New Roman" w:cs="Times New Roman"/>
          <w:sz w:val="22"/>
        </w:rPr>
      </w:pPr>
      <w:r w:rsidRPr="00536666">
        <w:rPr>
          <w:rFonts w:ascii="Times New Roman" w:hAnsi="Times New Roman" w:cs="Times New Roman"/>
          <w:sz w:val="22"/>
        </w:rPr>
        <w:br w:type="page"/>
      </w:r>
    </w:p>
    <w:p w14:paraId="10E070E6" w14:textId="41B4E95E" w:rsidR="005672E1" w:rsidRDefault="008F2066" w:rsidP="003447FC">
      <w:pPr>
        <w:spacing w:after="160" w:line="480" w:lineRule="auto"/>
        <w:rPr>
          <w:rFonts w:ascii="Times New Roman" w:hAnsi="Times New Roman" w:cs="Times New Roman"/>
          <w:sz w:val="22"/>
        </w:rPr>
      </w:pPr>
      <w:r w:rsidRPr="00536666">
        <w:rPr>
          <w:rFonts w:ascii="Times New Roman" w:hAnsi="Times New Roman" w:cs="Times New Roman"/>
          <w:b/>
          <w:bCs/>
          <w:sz w:val="22"/>
        </w:rPr>
        <w:lastRenderedPageBreak/>
        <w:t>Figure 5</w:t>
      </w:r>
    </w:p>
    <w:p w14:paraId="5314D250" w14:textId="6E890E30" w:rsidR="005672E1" w:rsidRDefault="008C2B8E" w:rsidP="003447FC">
      <w:pPr>
        <w:spacing w:after="160" w:line="480" w:lineRule="auto"/>
        <w:rPr>
          <w:rFonts w:ascii="Times New Roman" w:hAnsi="Times New Roman" w:cs="Times New Roman"/>
          <w:b/>
          <w:bCs/>
          <w:sz w:val="22"/>
        </w:rPr>
      </w:pPr>
      <w:ins w:id="291" w:author="Chelsea Elizabeth Bishop" w:date="2021-06-07T14:17:00Z">
        <w:r>
          <w:rPr>
            <w:noProof/>
          </w:rPr>
          <w:drawing>
            <wp:inline distT="0" distB="0" distL="0" distR="0" wp14:anchorId="1AF23DC0" wp14:editId="41F437C0">
              <wp:extent cx="4916772" cy="6362914"/>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5527" cy="6374244"/>
                      </a:xfrm>
                      <a:prstGeom prst="rect">
                        <a:avLst/>
                      </a:prstGeom>
                    </pic:spPr>
                  </pic:pic>
                </a:graphicData>
              </a:graphic>
            </wp:inline>
          </w:drawing>
        </w:r>
      </w:ins>
      <w:del w:id="292" w:author="Chelsea Elizabeth Bishop" w:date="2021-06-07T14:05:00Z">
        <w:r w:rsidR="005672E1" w:rsidDel="006313E4">
          <w:rPr>
            <w:noProof/>
          </w:rPr>
          <w:drawing>
            <wp:inline distT="0" distB="0" distL="0" distR="0" wp14:anchorId="0D31A42F" wp14:editId="0264E38A">
              <wp:extent cx="4792956" cy="62026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3183" cy="6215915"/>
                      </a:xfrm>
                      <a:prstGeom prst="rect">
                        <a:avLst/>
                      </a:prstGeom>
                    </pic:spPr>
                  </pic:pic>
                </a:graphicData>
              </a:graphic>
            </wp:inline>
          </w:drawing>
        </w:r>
      </w:del>
    </w:p>
    <w:p w14:paraId="258F8406" w14:textId="496E227C" w:rsidR="008F2066" w:rsidRPr="00536666" w:rsidRDefault="7BA038DB" w:rsidP="00C3353C">
      <w:pPr>
        <w:spacing w:after="160" w:line="480" w:lineRule="auto"/>
        <w:rPr>
          <w:rFonts w:ascii="Times New Roman" w:hAnsi="Times New Roman" w:cs="Times New Roman"/>
          <w:sz w:val="22"/>
        </w:rPr>
      </w:pPr>
      <w:r w:rsidRPr="7BA038DB">
        <w:rPr>
          <w:rFonts w:ascii="Times New Roman" w:hAnsi="Times New Roman" w:cs="Times New Roman"/>
          <w:b/>
          <w:bCs/>
          <w:sz w:val="22"/>
        </w:rPr>
        <w:t xml:space="preserve">Figure 5. </w:t>
      </w:r>
      <w:r w:rsidR="00E71374">
        <w:rPr>
          <w:rFonts w:ascii="Times New Roman" w:hAnsi="Times New Roman" w:cs="Times New Roman"/>
          <w:sz w:val="22"/>
        </w:rPr>
        <w:t xml:space="preserve">Gill raker length (A), </w:t>
      </w:r>
      <w:r w:rsidR="00C3353C">
        <w:rPr>
          <w:rFonts w:ascii="Times New Roman" w:hAnsi="Times New Roman" w:cs="Times New Roman"/>
          <w:sz w:val="22"/>
        </w:rPr>
        <w:t>spacing between gill rakers</w:t>
      </w:r>
      <w:r w:rsidR="00E71374">
        <w:rPr>
          <w:rFonts w:ascii="Times New Roman" w:hAnsi="Times New Roman" w:cs="Times New Roman"/>
          <w:sz w:val="22"/>
        </w:rPr>
        <w:t xml:space="preserve"> (B), </w:t>
      </w:r>
      <w:r w:rsidR="00C3353C">
        <w:rPr>
          <w:rFonts w:ascii="Times New Roman" w:hAnsi="Times New Roman" w:cs="Times New Roman"/>
          <w:sz w:val="22"/>
        </w:rPr>
        <w:t xml:space="preserve">and number of </w:t>
      </w:r>
      <w:proofErr w:type="gramStart"/>
      <w:r w:rsidR="00C3353C">
        <w:rPr>
          <w:rFonts w:ascii="Times New Roman" w:hAnsi="Times New Roman" w:cs="Times New Roman"/>
          <w:sz w:val="22"/>
        </w:rPr>
        <w:t>gill</w:t>
      </w:r>
      <w:proofErr w:type="gramEnd"/>
      <w:r w:rsidR="00C3353C">
        <w:rPr>
          <w:rFonts w:ascii="Times New Roman" w:hAnsi="Times New Roman" w:cs="Times New Roman"/>
          <w:sz w:val="22"/>
        </w:rPr>
        <w:t xml:space="preserve"> rakers</w:t>
      </w:r>
      <w:r w:rsidR="00E71374">
        <w:rPr>
          <w:rFonts w:ascii="Times New Roman" w:hAnsi="Times New Roman" w:cs="Times New Roman"/>
          <w:sz w:val="22"/>
        </w:rPr>
        <w:t xml:space="preserve"> (C) of Bluegill sunfish in lakes with different dissolved organic carbon (DOC) concentrations. </w:t>
      </w:r>
      <w:r w:rsidR="00E71374" w:rsidRPr="7BA038DB">
        <w:rPr>
          <w:rFonts w:ascii="Times New Roman" w:hAnsi="Times New Roman" w:cs="Times New Roman"/>
          <w:sz w:val="22"/>
        </w:rPr>
        <w:t xml:space="preserve">Points indicate the </w:t>
      </w:r>
      <w:r w:rsidR="00E71374">
        <w:rPr>
          <w:rFonts w:ascii="Times New Roman" w:hAnsi="Times New Roman" w:cs="Times New Roman"/>
          <w:sz w:val="22"/>
        </w:rPr>
        <w:t>fitted, size-corrected mean value for each lake. P</w:t>
      </w:r>
      <w:r w:rsidR="00E71374" w:rsidRPr="7BA038DB">
        <w:rPr>
          <w:rFonts w:ascii="Times New Roman" w:hAnsi="Times New Roman" w:cs="Times New Roman"/>
          <w:sz w:val="22"/>
        </w:rPr>
        <w:t xml:space="preserve">oint shape </w:t>
      </w:r>
      <w:r w:rsidR="00E71374">
        <w:rPr>
          <w:rFonts w:ascii="Times New Roman" w:hAnsi="Times New Roman" w:cs="Times New Roman"/>
          <w:sz w:val="22"/>
        </w:rPr>
        <w:t>and color indicate the drainage basin and DOC concentration of the lake.</w:t>
      </w:r>
    </w:p>
    <w:sectPr w:rsidR="008F2066" w:rsidRPr="00536666" w:rsidSect="001E066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hris Solomon" w:date="2021-04-27T10:33:00Z" w:initials="CS">
    <w:p w14:paraId="7E67F981" w14:textId="098957B2" w:rsidR="0025729B" w:rsidRDefault="00704C04" w:rsidP="00754E64">
      <w:pPr>
        <w:pStyle w:val="CommentText"/>
      </w:pPr>
      <w:r>
        <w:rPr>
          <w:rStyle w:val="CommentReference"/>
        </w:rPr>
        <w:annotationRef/>
      </w:r>
      <w:r w:rsidR="00754E64">
        <w:t>All: Open to other suggestions for title</w:t>
      </w:r>
    </w:p>
  </w:comment>
  <w:comment w:id="1" w:author="Chris Solomon" w:date="2021-04-27T21:35:00Z" w:initials="CS">
    <w:p w14:paraId="081D6D98" w14:textId="77777777" w:rsidR="00920971" w:rsidRDefault="00920971">
      <w:pPr>
        <w:pStyle w:val="CommentText"/>
      </w:pPr>
      <w:r>
        <w:rPr>
          <w:rStyle w:val="CommentReference"/>
        </w:rPr>
        <w:annotationRef/>
      </w:r>
      <w:r>
        <w:t>Potential target journals:</w:t>
      </w:r>
    </w:p>
    <w:p w14:paraId="3701C099" w14:textId="77777777" w:rsidR="00920971" w:rsidRDefault="00920971" w:rsidP="00920971">
      <w:pPr>
        <w:pStyle w:val="paragraph"/>
        <w:numPr>
          <w:ilvl w:val="0"/>
          <w:numId w:val="8"/>
        </w:numPr>
        <w:textAlignment w:val="baseline"/>
        <w:rPr>
          <w:rStyle w:val="eop"/>
          <w:sz w:val="22"/>
          <w:szCs w:val="22"/>
        </w:rPr>
      </w:pPr>
      <w:r>
        <w:rPr>
          <w:rStyle w:val="normaltextrun"/>
          <w:sz w:val="22"/>
          <w:szCs w:val="22"/>
        </w:rPr>
        <w:t>Freshwater Bio (3.8 IF, but $4300 for open access)</w:t>
      </w:r>
    </w:p>
    <w:p w14:paraId="1844D1EC" w14:textId="77777777" w:rsidR="00920971" w:rsidRDefault="00920971" w:rsidP="00920971">
      <w:pPr>
        <w:pStyle w:val="paragraph"/>
        <w:numPr>
          <w:ilvl w:val="0"/>
          <w:numId w:val="8"/>
        </w:numPr>
        <w:textAlignment w:val="baseline"/>
        <w:rPr>
          <w:rStyle w:val="eop"/>
          <w:sz w:val="22"/>
          <w:szCs w:val="22"/>
        </w:rPr>
      </w:pPr>
      <w:r w:rsidRPr="00920971">
        <w:rPr>
          <w:rStyle w:val="normaltextrun"/>
          <w:sz w:val="22"/>
          <w:szCs w:val="22"/>
        </w:rPr>
        <w:t>Ecosphere (2.8 IF, $1500 for open access)</w:t>
      </w:r>
    </w:p>
    <w:p w14:paraId="3B1DA0EA" w14:textId="0B096AE4" w:rsidR="00920971" w:rsidRDefault="00920971" w:rsidP="00920971">
      <w:pPr>
        <w:pStyle w:val="paragraph"/>
        <w:numPr>
          <w:ilvl w:val="0"/>
          <w:numId w:val="8"/>
        </w:numPr>
        <w:textAlignment w:val="baseline"/>
        <w:rPr>
          <w:rStyle w:val="eop"/>
          <w:sz w:val="22"/>
          <w:szCs w:val="22"/>
        </w:rPr>
      </w:pPr>
      <w:r>
        <w:rPr>
          <w:rStyle w:val="eop"/>
          <w:sz w:val="22"/>
          <w:szCs w:val="22"/>
        </w:rPr>
        <w:t xml:space="preserve">Something like </w:t>
      </w:r>
      <w:proofErr w:type="spellStart"/>
      <w:r>
        <w:rPr>
          <w:rStyle w:val="eop"/>
          <w:sz w:val="22"/>
          <w:szCs w:val="22"/>
        </w:rPr>
        <w:t>Oecologia</w:t>
      </w:r>
      <w:proofErr w:type="spellEnd"/>
      <w:r>
        <w:rPr>
          <w:rStyle w:val="eop"/>
          <w:sz w:val="22"/>
          <w:szCs w:val="22"/>
        </w:rPr>
        <w:t xml:space="preserve"> or Oikos</w:t>
      </w:r>
    </w:p>
    <w:p w14:paraId="03565538" w14:textId="6B86F860" w:rsidR="0025729B" w:rsidRDefault="0025729B" w:rsidP="00920971">
      <w:pPr>
        <w:pStyle w:val="paragraph"/>
        <w:numPr>
          <w:ilvl w:val="0"/>
          <w:numId w:val="8"/>
        </w:numPr>
        <w:textAlignment w:val="baseline"/>
        <w:rPr>
          <w:rStyle w:val="eop"/>
          <w:sz w:val="22"/>
          <w:szCs w:val="22"/>
        </w:rPr>
      </w:pPr>
      <w:r>
        <w:rPr>
          <w:rStyle w:val="eop"/>
          <w:sz w:val="22"/>
          <w:szCs w:val="22"/>
        </w:rPr>
        <w:t>Functional Ecology?</w:t>
      </w:r>
    </w:p>
    <w:p w14:paraId="3A6F9A5F" w14:textId="2DCA0B3B" w:rsidR="00920971" w:rsidRPr="00920971" w:rsidRDefault="00920971" w:rsidP="00920971">
      <w:pPr>
        <w:pStyle w:val="paragraph"/>
        <w:numPr>
          <w:ilvl w:val="0"/>
          <w:numId w:val="8"/>
        </w:numPr>
        <w:textAlignment w:val="baseline"/>
        <w:rPr>
          <w:sz w:val="22"/>
          <w:szCs w:val="22"/>
        </w:rPr>
      </w:pPr>
      <w:r w:rsidRPr="00920971">
        <w:rPr>
          <w:rStyle w:val="normaltextrun"/>
          <w:sz w:val="22"/>
          <w:szCs w:val="22"/>
        </w:rPr>
        <w:t>…</w:t>
      </w:r>
      <w:r w:rsidRPr="00920971">
        <w:rPr>
          <w:rStyle w:val="eop"/>
          <w:sz w:val="22"/>
          <w:szCs w:val="22"/>
        </w:rPr>
        <w:t> </w:t>
      </w:r>
    </w:p>
    <w:p w14:paraId="25D72EBB" w14:textId="12209C6B" w:rsidR="00920971" w:rsidRDefault="00920971">
      <w:pPr>
        <w:pStyle w:val="CommentText"/>
      </w:pPr>
    </w:p>
  </w:comment>
  <w:comment w:id="2" w:author="Chris Solomon" w:date="2021-05-12T11:19:00Z" w:initials="CS">
    <w:p w14:paraId="5C29E0C7" w14:textId="4EE2591C" w:rsidR="00C06175" w:rsidRDefault="00C06175" w:rsidP="00C06175">
      <w:pPr>
        <w:pStyle w:val="CommentText"/>
      </w:pPr>
      <w:r>
        <w:rPr>
          <w:rStyle w:val="CommentReference"/>
        </w:rPr>
        <w:annotationRef/>
      </w:r>
      <w:r>
        <w:t>All: please check names and affiliations</w:t>
      </w:r>
    </w:p>
  </w:comment>
  <w:comment w:id="25" w:author="Chris Solomon" w:date="2020-07-30T11:26:00Z" w:initials="CS">
    <w:p w14:paraId="2656F491" w14:textId="2C810997" w:rsidR="00704C04" w:rsidRDefault="00704C04" w:rsidP="00C407CC">
      <w:pPr>
        <w:pStyle w:val="CommentText"/>
      </w:pPr>
      <w:r>
        <w:rPr>
          <w:rStyle w:val="CommentReference"/>
        </w:rPr>
        <w:annotationRef/>
      </w:r>
      <w:r w:rsidR="00C407CC">
        <w:t xml:space="preserve">Stuart, Chelsea: What do you think, is this an accurate summary of what we know? Seems to me like some kind of simplified statement of overall pattern, such as this, is a key part of the Intro because it sets up the rationale for our specific hypotheses. How much should we get into potential for hump-shaped </w:t>
      </w:r>
      <w:proofErr w:type="spellStart"/>
      <w:r w:rsidR="00C407CC">
        <w:t>zoop</w:t>
      </w:r>
      <w:proofErr w:type="spellEnd"/>
      <w:r w:rsidR="00C407CC">
        <w:t xml:space="preserve"> response?</w:t>
      </w:r>
    </w:p>
  </w:comment>
  <w:comment w:id="26" w:author="Chelsea Elizabeth Bishop" w:date="2021-05-23T14:35:00Z" w:initials="CEB">
    <w:p w14:paraId="15FEDCCA" w14:textId="556CFC12" w:rsidR="00FC3A6D" w:rsidRDefault="00FC3A6D">
      <w:pPr>
        <w:pStyle w:val="CommentText"/>
      </w:pPr>
      <w:r>
        <w:rPr>
          <w:rStyle w:val="CommentReference"/>
        </w:rPr>
        <w:annotationRef/>
      </w:r>
      <w:r>
        <w:t xml:space="preserve">I feel like this is a good, simplified statement and gives a nice brief idea of what we know. I’m unsure whether or not reviewers will want more but, in my opinion, the point and how we’re relating it back to fish shape and traits might get lost if we put in too much </w:t>
      </w:r>
      <w:proofErr w:type="spellStart"/>
      <w:r>
        <w:t>zoop</w:t>
      </w:r>
      <w:proofErr w:type="spellEnd"/>
      <w:r>
        <w:t xml:space="preserve"> information. </w:t>
      </w:r>
    </w:p>
  </w:comment>
  <w:comment w:id="27" w:author="Chris Solomon" w:date="2021-05-03T10:56:00Z" w:initials="CS">
    <w:p w14:paraId="0F74ED64" w14:textId="52A62795" w:rsidR="00750A04" w:rsidRDefault="00750A04" w:rsidP="00C407CC">
      <w:pPr>
        <w:pStyle w:val="CommentText"/>
      </w:pPr>
      <w:r>
        <w:rPr>
          <w:rStyle w:val="CommentReference"/>
        </w:rPr>
        <w:annotationRef/>
      </w:r>
      <w:r w:rsidR="00C407CC">
        <w:t xml:space="preserve">Stuart: Better citation than </w:t>
      </w:r>
      <w:proofErr w:type="spellStart"/>
      <w:r w:rsidR="00C407CC">
        <w:t>Seekell</w:t>
      </w:r>
      <w:proofErr w:type="spellEnd"/>
      <w:r w:rsidR="00C407CC">
        <w:t xml:space="preserve"> here?</w:t>
      </w:r>
    </w:p>
  </w:comment>
  <w:comment w:id="28" w:author="Chris Solomon" w:date="2021-04-29T20:55:00Z" w:initials="CS">
    <w:p w14:paraId="7369D1B5" w14:textId="50F73321" w:rsidR="00C51C06" w:rsidRDefault="00C51C06" w:rsidP="00C51C06">
      <w:pPr>
        <w:pStyle w:val="CommentText"/>
      </w:pPr>
      <w:r>
        <w:rPr>
          <w:rStyle w:val="CommentReference"/>
        </w:rPr>
        <w:annotationRef/>
      </w:r>
      <w:r>
        <w:t>Andrew: you added "Hendry 2017" here - can you specify what reference that is?</w:t>
      </w:r>
    </w:p>
  </w:comment>
  <w:comment w:id="29" w:author="Chris Solomon" w:date="2020-07-31T07:55:00Z" w:initials="CS">
    <w:p w14:paraId="379CE6AE" w14:textId="1C9647DC" w:rsidR="00704C04" w:rsidRDefault="00704C04">
      <w:pPr>
        <w:pStyle w:val="CommentText"/>
      </w:pPr>
      <w:r>
        <w:rPr>
          <w:rStyle w:val="CommentReference"/>
        </w:rPr>
        <w:annotationRef/>
      </w:r>
      <w:r>
        <w:t>All: Occurs to me belatedly that there’s another important idea that we maybe need to work in to Intro here. Yes, DOC is probably stably different between lakes, but the other piece of the puzzle is (I think) that we’re assuming either that there is relatively little gene flow between lakes (maybe reasonable in this landscape where surface hydrologic connections are relatively limited) or that the traits we’re measuring are plastic enough to show phenotypic variation in the absence of genetic variation. Am I right in thinking that this is an important thing to say? If so, can someone who knows something about evolution see if they can work this in somewhere?</w:t>
      </w:r>
    </w:p>
  </w:comment>
  <w:comment w:id="30" w:author="Chris Solomon" w:date="2021-04-27T20:53:00Z" w:initials="CS">
    <w:p w14:paraId="6016416E" w14:textId="328AF383" w:rsidR="00704C04" w:rsidRDefault="00704C04">
      <w:pPr>
        <w:pStyle w:val="CommentText"/>
      </w:pPr>
      <w:r>
        <w:rPr>
          <w:rStyle w:val="CommentReference"/>
        </w:rPr>
        <w:annotationRef/>
      </w:r>
      <w:r>
        <w:t xml:space="preserve">From </w:t>
      </w:r>
      <w:proofErr w:type="spellStart"/>
      <w:r>
        <w:t>Madlen</w:t>
      </w:r>
      <w:proofErr w:type="spellEnd"/>
      <w:r>
        <w:t>: I had mentioned several times that I would discuss the possibility of gene flow as a confounding factor of the results for the discussion part. As a purely ecological study, which was not designed beforehand to account for genetic relatedness I would not try to account for this after the study was established and performed. There are plenty of GM studies that don’t even mention the possibility of phylogenetic signal in their data</w:t>
      </w:r>
    </w:p>
  </w:comment>
  <w:comment w:id="34" w:author="Chris Solomon" w:date="2021-04-29T21:35:00Z" w:initials="CS">
    <w:p w14:paraId="664E5AED" w14:textId="4262131C" w:rsidR="00AD7757" w:rsidRDefault="00AD7757" w:rsidP="00FE38E8">
      <w:pPr>
        <w:pStyle w:val="CommentText"/>
      </w:pPr>
      <w:r>
        <w:rPr>
          <w:rStyle w:val="CommentReference"/>
        </w:rPr>
        <w:annotationRef/>
      </w:r>
      <w:r w:rsidR="00FE38E8">
        <w:t xml:space="preserve">Chelsea, </w:t>
      </w:r>
      <w:proofErr w:type="spellStart"/>
      <w:r w:rsidR="00FE38E8">
        <w:t>Madlen</w:t>
      </w:r>
      <w:proofErr w:type="spellEnd"/>
      <w:r w:rsidR="00FE38E8">
        <w:t xml:space="preserve">: Chelsea also cited here a section ("Introduction to Methods for Landmark Data") from a 1990 </w:t>
      </w:r>
      <w:proofErr w:type="spellStart"/>
      <w:r w:rsidR="00FE38E8">
        <w:t>Rohlf</w:t>
      </w:r>
      <w:proofErr w:type="spellEnd"/>
      <w:r w:rsidR="00FE38E8">
        <w:t xml:space="preserve"> and Bookstein book ("Proceedings of the Michigan Morphometrics Workshop"), available here: </w:t>
      </w:r>
      <w:hyperlink r:id="rId1" w:history="1">
        <w:r w:rsidR="00FE38E8" w:rsidRPr="00E97E29">
          <w:rPr>
            <w:rStyle w:val="Hyperlink"/>
          </w:rPr>
          <w:t>https://deepblue.lib.umich.edu/bitstream/handle/2027.42/49535/michigan_morphometrics.pdf?sequence=1</w:t>
        </w:r>
      </w:hyperlink>
      <w:r w:rsidR="00FE38E8">
        <w:t>. Necessary to cite?</w:t>
      </w:r>
    </w:p>
  </w:comment>
  <w:comment w:id="60" w:author="Chris Solomon" w:date="2021-04-27T20:58:00Z" w:initials="CS">
    <w:p w14:paraId="394293DF" w14:textId="77777777" w:rsidR="0041424B" w:rsidRDefault="00704C04">
      <w:pPr>
        <w:pStyle w:val="CommentText"/>
      </w:pPr>
      <w:r>
        <w:rPr>
          <w:rStyle w:val="CommentReference"/>
        </w:rPr>
        <w:annotationRef/>
      </w:r>
      <w:r w:rsidR="0041424B">
        <w:t xml:space="preserve">Chelsea: Can you please address this comment from </w:t>
      </w:r>
      <w:proofErr w:type="spellStart"/>
      <w:r w:rsidR="0041424B">
        <w:t>Madlen</w:t>
      </w:r>
      <w:proofErr w:type="spellEnd"/>
      <w:r w:rsidR="0041424B">
        <w:t xml:space="preserve">: </w:t>
      </w:r>
    </w:p>
    <w:p w14:paraId="2530D42C" w14:textId="4A2FA57B" w:rsidR="00704C04" w:rsidRDefault="0041424B" w:rsidP="0041424B">
      <w:pPr>
        <w:pStyle w:val="CommentText"/>
      </w:pPr>
      <w:r>
        <w:t xml:space="preserve">The stats of the associated </w:t>
      </w:r>
      <w:proofErr w:type="spellStart"/>
      <w:r>
        <w:t>Procurstes</w:t>
      </w:r>
      <w:proofErr w:type="spellEnd"/>
      <w:r>
        <w:t xml:space="preserve"> ANOVA should be </w:t>
      </w:r>
      <w:proofErr w:type="spellStart"/>
      <w:r>
        <w:t>givene</w:t>
      </w:r>
      <w:proofErr w:type="spellEnd"/>
      <w:r>
        <w:t xml:space="preserve"> here</w:t>
      </w:r>
    </w:p>
  </w:comment>
  <w:comment w:id="61" w:author="Chelsea Elizabeth Bishop" w:date="2021-05-23T14:48:00Z" w:initials="CEB">
    <w:p w14:paraId="56CF71D9" w14:textId="20BCD80E" w:rsidR="001C736A" w:rsidRDefault="001C736A">
      <w:pPr>
        <w:pStyle w:val="CommentText"/>
      </w:pPr>
      <w:r>
        <w:rPr>
          <w:rStyle w:val="CommentReference"/>
        </w:rPr>
        <w:annotationRef/>
      </w:r>
      <w:r>
        <w:t xml:space="preserve">I was thinking about this and wouldn’t it make more sense to put that in the results rather than the methods? The only reason I have this sentence including results here regarding repeatability was because it directly affected how I moved forward with landmarking methods. I can definitely put it in here if we want but I’ll just have to tweak the writing to make it flow with the methods rather than results section. </w:t>
      </w:r>
    </w:p>
  </w:comment>
  <w:comment w:id="71" w:author="Madlen Stange" w:date="2020-08-19T22:06:00Z" w:initials="MSt">
    <w:p w14:paraId="5CD03252" w14:textId="77777777" w:rsidR="00704C04" w:rsidRDefault="00704C04" w:rsidP="00B107A1">
      <w:pPr>
        <w:pStyle w:val="CommentText"/>
      </w:pPr>
      <w:r>
        <w:rPr>
          <w:rStyle w:val="CommentReference"/>
        </w:rPr>
        <w:annotationRef/>
      </w:r>
      <w:r>
        <w:t>needs to be significant</w:t>
      </w:r>
    </w:p>
  </w:comment>
  <w:comment w:id="77" w:author="Madlen Stange" w:date="2020-08-19T22:06:00Z" w:initials="MSt">
    <w:p w14:paraId="3A275246" w14:textId="77777777" w:rsidR="00704C04" w:rsidRDefault="00704C04" w:rsidP="00B107A1">
      <w:pPr>
        <w:pStyle w:val="CommentText"/>
      </w:pPr>
      <w:r>
        <w:rPr>
          <w:rStyle w:val="CommentReference"/>
        </w:rPr>
        <w:annotationRef/>
      </w:r>
      <w:r>
        <w:t>needs to be non-significant</w:t>
      </w:r>
    </w:p>
  </w:comment>
  <w:comment w:id="78" w:author="Kaija Gahm" w:date="2021-05-20T14:16:00Z" w:initials="KG">
    <w:p w14:paraId="0EE38DFB" w14:textId="77777777"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r>
        <w:rPr>
          <w:rStyle w:val="CommentReference"/>
        </w:rPr>
        <w:annotationRef/>
      </w:r>
      <w:r>
        <w:rPr>
          <w:rStyle w:val="CommentReference"/>
        </w:rPr>
        <w:t>Grant disagrees that this needs to be non-significant. He says “</w:t>
      </w:r>
      <w:r w:rsidRPr="00E22011">
        <w:rPr>
          <w:rFonts w:ascii="Calibri" w:eastAsia="Times New Roman" w:hAnsi="Calibri" w:cs="Calibri"/>
          <w:color w:val="000000"/>
          <w:szCs w:val="24"/>
          <w:lang w:val="en-US"/>
        </w:rPr>
        <w:t>Because this is an interaction effect, it is saying that the direction of the difference between replicates depends on the individual fish. In other words, a significant effect could just mean that the replicates aren't consistently differing in the same direction, which is actually good, as you would expect replicates to be dispersed randomly about the original points. The very low R</w:t>
      </w:r>
      <w:r w:rsidRPr="00E22011">
        <w:rPr>
          <w:rFonts w:ascii="Calibri" w:eastAsia="Times New Roman" w:hAnsi="Calibri" w:cs="Calibri"/>
          <w:color w:val="000000"/>
          <w:szCs w:val="24"/>
          <w:vertAlign w:val="superscript"/>
          <w:lang w:val="en-US"/>
        </w:rPr>
        <w:t>2</w:t>
      </w:r>
      <w:r w:rsidRPr="00E22011">
        <w:rPr>
          <w:rFonts w:ascii="Calibri" w:eastAsia="Times New Roman" w:hAnsi="Calibri" w:cs="Calibri"/>
          <w:color w:val="000000"/>
          <w:szCs w:val="24"/>
          <w:lang w:val="en-US"/>
        </w:rPr>
        <w:t> is also reassuring.</w:t>
      </w:r>
    </w:p>
    <w:p w14:paraId="4ACA9E44" w14:textId="77777777"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p>
    <w:p w14:paraId="1F614AAC" w14:textId="77777777" w:rsidR="00E22011" w:rsidRDefault="00E22011" w:rsidP="00E22011">
      <w:pPr>
        <w:shd w:val="clear" w:color="auto" w:fill="FFFFFF"/>
        <w:spacing w:after="0" w:line="240" w:lineRule="auto"/>
        <w:rPr>
          <w:rFonts w:ascii="Calibri" w:eastAsia="Times New Roman" w:hAnsi="Calibri" w:cs="Calibri"/>
          <w:color w:val="000000"/>
          <w:szCs w:val="24"/>
          <w:lang w:val="en-US"/>
        </w:rPr>
      </w:pPr>
      <w:r w:rsidRPr="00E22011">
        <w:rPr>
          <w:rFonts w:ascii="Calibri" w:eastAsia="Times New Roman" w:hAnsi="Calibri" w:cs="Calibri"/>
          <w:color w:val="000000"/>
          <w:szCs w:val="24"/>
          <w:lang w:val="en-US"/>
        </w:rPr>
        <w:t xml:space="preserve">I would recommend plotting the specimens like </w:t>
      </w:r>
      <w:proofErr w:type="spellStart"/>
      <w:r w:rsidRPr="00E22011">
        <w:rPr>
          <w:rFonts w:ascii="Calibri" w:eastAsia="Times New Roman" w:hAnsi="Calibri" w:cs="Calibri"/>
          <w:color w:val="000000"/>
          <w:szCs w:val="24"/>
          <w:lang w:val="en-US"/>
        </w:rPr>
        <w:t>Madlen</w:t>
      </w:r>
      <w:proofErr w:type="spellEnd"/>
      <w:r w:rsidRPr="00E22011">
        <w:rPr>
          <w:rFonts w:ascii="Calibri" w:eastAsia="Times New Roman" w:hAnsi="Calibri" w:cs="Calibri"/>
          <w:color w:val="000000"/>
          <w:szCs w:val="24"/>
          <w:lang w:val="en-US"/>
        </w:rPr>
        <w:t xml:space="preserve"> recommended. That's a good way to figure out if there is one replicate messing things up from a single misplaced point or something.</w:t>
      </w:r>
      <w:r>
        <w:rPr>
          <w:rFonts w:ascii="Calibri" w:eastAsia="Times New Roman" w:hAnsi="Calibri" w:cs="Calibri"/>
          <w:color w:val="000000"/>
          <w:szCs w:val="24"/>
          <w:lang w:val="en-US"/>
        </w:rPr>
        <w:t>”</w:t>
      </w:r>
    </w:p>
    <w:p w14:paraId="2D1AD0A2" w14:textId="77777777" w:rsidR="00E22011" w:rsidRDefault="00E22011" w:rsidP="00E22011">
      <w:pPr>
        <w:shd w:val="clear" w:color="auto" w:fill="FFFFFF"/>
        <w:spacing w:after="0" w:line="240" w:lineRule="auto"/>
        <w:rPr>
          <w:rFonts w:ascii="Calibri" w:eastAsia="Times New Roman" w:hAnsi="Calibri" w:cs="Calibri"/>
          <w:color w:val="000000"/>
          <w:szCs w:val="24"/>
          <w:lang w:val="en-US"/>
        </w:rPr>
      </w:pPr>
    </w:p>
    <w:p w14:paraId="5A9BB83A" w14:textId="4E594D31" w:rsidR="00E22011" w:rsidRPr="00E22011" w:rsidRDefault="00E22011" w:rsidP="00E22011">
      <w:pPr>
        <w:shd w:val="clear" w:color="auto" w:fill="FFFFFF"/>
        <w:spacing w:after="0" w:line="240" w:lineRule="auto"/>
        <w:rPr>
          <w:rFonts w:ascii="Calibri" w:eastAsia="Times New Roman" w:hAnsi="Calibri" w:cs="Calibri"/>
          <w:color w:val="000000"/>
          <w:szCs w:val="24"/>
          <w:lang w:val="en-US"/>
        </w:rPr>
      </w:pPr>
      <w:r>
        <w:rPr>
          <w:rFonts w:ascii="Calibri" w:eastAsia="Times New Roman" w:hAnsi="Calibri" w:cs="Calibri"/>
          <w:color w:val="000000"/>
          <w:szCs w:val="24"/>
          <w:lang w:val="en-US"/>
        </w:rPr>
        <w:t xml:space="preserve">I plotted the landmarks, as both Grant and </w:t>
      </w:r>
      <w:proofErr w:type="spellStart"/>
      <w:r>
        <w:rPr>
          <w:rFonts w:ascii="Calibri" w:eastAsia="Times New Roman" w:hAnsi="Calibri" w:cs="Calibri"/>
          <w:color w:val="000000"/>
          <w:szCs w:val="24"/>
          <w:lang w:val="en-US"/>
        </w:rPr>
        <w:t>Madlen</w:t>
      </w:r>
      <w:proofErr w:type="spellEnd"/>
      <w:r>
        <w:rPr>
          <w:rFonts w:ascii="Calibri" w:eastAsia="Times New Roman" w:hAnsi="Calibri" w:cs="Calibri"/>
          <w:color w:val="000000"/>
          <w:szCs w:val="24"/>
          <w:lang w:val="en-US"/>
        </w:rPr>
        <w:t xml:space="preserve"> suggested, and I didn’t see anything out of the ordinary—all of the same-labeled landmarks cluster close together, as would be expected. I followed the </w:t>
      </w:r>
      <w:proofErr w:type="spellStart"/>
      <w:r>
        <w:rPr>
          <w:rFonts w:ascii="Calibri" w:eastAsia="Times New Roman" w:hAnsi="Calibri" w:cs="Calibri"/>
          <w:color w:val="000000"/>
          <w:szCs w:val="24"/>
          <w:lang w:val="en-US"/>
        </w:rPr>
        <w:t>Zelditch</w:t>
      </w:r>
      <w:proofErr w:type="spellEnd"/>
      <w:r>
        <w:rPr>
          <w:rFonts w:ascii="Calibri" w:eastAsia="Times New Roman" w:hAnsi="Calibri" w:cs="Calibri"/>
          <w:color w:val="000000"/>
          <w:szCs w:val="24"/>
          <w:lang w:val="en-US"/>
        </w:rPr>
        <w:t xml:space="preserve"> 2012 protocol pretty closely for calculating the repeatability, so I think Grant may be right here—but we should discuss further.</w:t>
      </w:r>
    </w:p>
  </w:comment>
  <w:comment w:id="62" w:author="Andrew Hendry, Dr." w:date="2020-08-25T15:29:00Z" w:initials="AHD">
    <w:p w14:paraId="69AC3005" w14:textId="051F4075" w:rsidR="00704C04" w:rsidRDefault="00704C04">
      <w:pPr>
        <w:pStyle w:val="CommentText"/>
      </w:pPr>
      <w:r>
        <w:rPr>
          <w:rStyle w:val="CommentReference"/>
        </w:rPr>
        <w:annotationRef/>
      </w:r>
      <w:r>
        <w:t>Repeatability can be calculated a bunch of ways – so you should specify precisely how this was done.</w:t>
      </w:r>
    </w:p>
  </w:comment>
  <w:comment w:id="63" w:author="Chris Solomon" w:date="2021-05-10T21:40:00Z" w:initials="CS">
    <w:p w14:paraId="4936B3C6" w14:textId="3CE0B75B" w:rsidR="00DB2068" w:rsidRDefault="00DB2068" w:rsidP="00DB2068">
      <w:pPr>
        <w:pStyle w:val="CommentText"/>
      </w:pPr>
      <w:r>
        <w:rPr>
          <w:rStyle w:val="CommentReference"/>
        </w:rPr>
        <w:annotationRef/>
      </w:r>
      <w:r>
        <w:t xml:space="preserve">Chelsea, </w:t>
      </w:r>
      <w:proofErr w:type="spellStart"/>
      <w:r>
        <w:t>Madlen</w:t>
      </w:r>
      <w:proofErr w:type="spellEnd"/>
      <w:r>
        <w:t>: Can you please address this?</w:t>
      </w:r>
    </w:p>
  </w:comment>
  <w:comment w:id="82" w:author="Kaija Gahm" w:date="2021-05-12T12:26:00Z" w:initials="KG">
    <w:p w14:paraId="62F835D3" w14:textId="790DAD54" w:rsidR="00B63DC5" w:rsidRDefault="00B63DC5">
      <w:pPr>
        <w:pStyle w:val="CommentText"/>
      </w:pPr>
      <w:r>
        <w:rPr>
          <w:rStyle w:val="CommentReference"/>
        </w:rPr>
        <w:annotationRef/>
      </w:r>
      <w:r>
        <w:t>Chelsea: I don’t think this code is currently part of the review script. Could you point me toward where you did those analyses so I can incorporate them into the final workflow?</w:t>
      </w:r>
    </w:p>
  </w:comment>
  <w:comment w:id="84" w:author="Kaija Gahm" w:date="2021-05-20T14:41:00Z" w:initials="KG">
    <w:p w14:paraId="7481360F" w14:textId="77777777" w:rsidR="003B7106" w:rsidRDefault="003B7106">
      <w:pPr>
        <w:pStyle w:val="CommentText"/>
      </w:pPr>
      <w:r>
        <w:rPr>
          <w:rStyle w:val="CommentReference"/>
        </w:rPr>
        <w:annotationRef/>
      </w:r>
      <w:r>
        <w:t>I can’t find a good source that says what qualifies as “good” measurement error</w:t>
      </w:r>
      <w:r w:rsidR="004B3DC4">
        <w:t xml:space="preserve">. </w:t>
      </w:r>
      <w:proofErr w:type="spellStart"/>
      <w:r w:rsidR="004B3DC4">
        <w:t>Fruciano</w:t>
      </w:r>
      <w:proofErr w:type="spellEnd"/>
      <w:r w:rsidR="004B3DC4">
        <w:t xml:space="preserve"> 2016 (</w:t>
      </w:r>
      <w:hyperlink r:id="rId2" w:history="1">
        <w:r w:rsidR="004B3DC4" w:rsidRPr="00CF1FDE">
          <w:rPr>
            <w:rStyle w:val="Hyperlink"/>
          </w:rPr>
          <w:t>https://link.springer.com/article/10.1007/s00427-016-0537-4</w:t>
        </w:r>
      </w:hyperlink>
      <w:r w:rsidR="004B3DC4">
        <w:t xml:space="preserve">) says that no one can really agree on what qualifies as good, but using the intraclass correlation coefficient (or an approximation thereof following the </w:t>
      </w:r>
      <w:proofErr w:type="spellStart"/>
      <w:r w:rsidR="004B3DC4">
        <w:t>procrustes</w:t>
      </w:r>
      <w:proofErr w:type="spellEnd"/>
      <w:r w:rsidR="004B3DC4">
        <w:t xml:space="preserve"> ANOVA, which is what we’re doing—see the end of the ‘Procrustes ANOVA’ section in the paper) is useful because it gives a number between 0 and 1. We get 0.947, which definitely seems “good”, but based on what? It would be good to have some sort of citation here, I just don’t know if there’s anything citable.</w:t>
      </w:r>
    </w:p>
    <w:p w14:paraId="1B1D919F" w14:textId="77777777" w:rsidR="004B3DC4" w:rsidRDefault="004B3DC4">
      <w:pPr>
        <w:pStyle w:val="CommentText"/>
      </w:pPr>
    </w:p>
    <w:p w14:paraId="412A7ABB" w14:textId="22904137" w:rsidR="004B3DC4" w:rsidRDefault="004B3DC4">
      <w:pPr>
        <w:pStyle w:val="CommentText"/>
      </w:pPr>
      <w:r>
        <w:t xml:space="preserve">I don’t think that the </w:t>
      </w:r>
      <w:proofErr w:type="spellStart"/>
      <w:r>
        <w:t>Fruciano</w:t>
      </w:r>
      <w:proofErr w:type="spellEnd"/>
      <w:r>
        <w:t xml:space="preserve"> paper weighs in on the disagreement between </w:t>
      </w:r>
      <w:proofErr w:type="spellStart"/>
      <w:r>
        <w:t>Madlen</w:t>
      </w:r>
      <w:proofErr w:type="spellEnd"/>
      <w:r>
        <w:t xml:space="preserve"> and Grant over the meaning of the p-values (</w:t>
      </w:r>
      <w:proofErr w:type="spellStart"/>
      <w:r>
        <w:t>Madlen</w:t>
      </w:r>
      <w:proofErr w:type="spellEnd"/>
      <w:r>
        <w:t xml:space="preserve"> says it’s bad/undesirable that both are significant; Grant says it’s unproblematic or even good).</w:t>
      </w:r>
    </w:p>
  </w:comment>
  <w:comment w:id="85" w:author="Chelsea Elizabeth Bishop" w:date="2021-05-23T14:42:00Z" w:initials="CEB">
    <w:p w14:paraId="2161458F" w14:textId="22B0170F" w:rsidR="00FC3A6D" w:rsidRDefault="00FC3A6D">
      <w:pPr>
        <w:pStyle w:val="CommentText"/>
      </w:pPr>
      <w:r>
        <w:rPr>
          <w:rStyle w:val="CommentReference"/>
        </w:rPr>
        <w:annotationRef/>
      </w:r>
      <w:r>
        <w:t xml:space="preserve">I agree that the term “good” could be relative here. Although being that it is a percentage from 1-100, I would assume anything above 90% would be good. </w:t>
      </w:r>
      <w:r w:rsidR="001C736A">
        <w:t xml:space="preserve">I remember actually Grant thinking that 95% was a great number but </w:t>
      </w:r>
      <w:proofErr w:type="spellStart"/>
      <w:r w:rsidR="001C736A">
        <w:t>Madlen</w:t>
      </w:r>
      <w:proofErr w:type="spellEnd"/>
      <w:r w:rsidR="001C736A">
        <w:t xml:space="preserve"> thinking it wasn’t ideal. So here we are at the same impasse I guess </w:t>
      </w:r>
      <w:proofErr w:type="spellStart"/>
      <w:r w:rsidR="001C736A">
        <w:t>haha</w:t>
      </w:r>
      <w:proofErr w:type="spellEnd"/>
      <w:r w:rsidR="001C736A">
        <w:t>. I think it would be safe to say 94.7% is good but we could also take a look at some other GM papers and see what their reported percentages were and whether they were seen as “highly repeatable”?</w:t>
      </w:r>
    </w:p>
  </w:comment>
  <w:comment w:id="87" w:author="Kaija Gahm" w:date="2021-05-12T12:28:00Z" w:initials="KG">
    <w:p w14:paraId="42558512" w14:textId="5D0D8DAD" w:rsidR="00B63DC5" w:rsidRDefault="00B63DC5">
      <w:pPr>
        <w:pStyle w:val="CommentText"/>
      </w:pPr>
      <w:r>
        <w:rPr>
          <w:rStyle w:val="CommentReference"/>
        </w:rPr>
        <w:annotationRef/>
      </w:r>
      <w:r>
        <w:t xml:space="preserve">We should either cite </w:t>
      </w:r>
      <w:proofErr w:type="spellStart"/>
      <w:r>
        <w:t>Kaeuffer</w:t>
      </w:r>
      <w:proofErr w:type="spellEnd"/>
      <w:r>
        <w:t xml:space="preserve"> et al 2012 (and/or </w:t>
      </w:r>
      <w:proofErr w:type="spellStart"/>
      <w:r>
        <w:t>Reist</w:t>
      </w:r>
      <w:proofErr w:type="spellEnd"/>
      <w:r>
        <w:t xml:space="preserve"> 1986) here, or we should include another figure showing how this angle was calculated. I have such a figure and could include a version of it if necessary.</w:t>
      </w:r>
    </w:p>
  </w:comment>
  <w:comment w:id="88" w:author="Kaija Gahm" w:date="2021-05-12T12:30:00Z" w:initials="KG">
    <w:p w14:paraId="5A2C5175" w14:textId="0AF0DEE7" w:rsidR="00B63DC5" w:rsidRDefault="00B63DC5">
      <w:pPr>
        <w:pStyle w:val="CommentText"/>
      </w:pPr>
      <w:r>
        <w:rPr>
          <w:rStyle w:val="CommentReference"/>
        </w:rPr>
        <w:annotationRef/>
      </w:r>
      <w:r>
        <w:t>Currently, that ventral landmark (which I’ve been calling 22) is in the data, though we didn’t use it in the analysis. Should I remove it? Regardless, we definitely need to show the repeatability analyses as discussed above.</w:t>
      </w:r>
    </w:p>
  </w:comment>
  <w:comment w:id="95" w:author="Chris Solomon" w:date="2021-05-10T20:55:00Z" w:initials="CS">
    <w:p w14:paraId="306D07B1" w14:textId="1C422F92" w:rsidR="00CB6F00" w:rsidRDefault="00CB6F00" w:rsidP="00CB6F00">
      <w:pPr>
        <w:pStyle w:val="CommentText"/>
      </w:pPr>
      <w:r>
        <w:rPr>
          <w:rStyle w:val="CommentReference"/>
        </w:rPr>
        <w:annotationRef/>
      </w:r>
      <w:r>
        <w:t xml:space="preserve">Kaija: Is this the correct version numbers and citations for R and </w:t>
      </w:r>
      <w:proofErr w:type="spellStart"/>
      <w:r>
        <w:t>geomorph</w:t>
      </w:r>
      <w:proofErr w:type="spellEnd"/>
      <w:r>
        <w:t xml:space="preserve">? </w:t>
      </w:r>
    </w:p>
  </w:comment>
  <w:comment w:id="102" w:author="Kaija Gahm" w:date="2021-05-12T12:51:00Z" w:initials="KG">
    <w:p w14:paraId="02269A19" w14:textId="45234B54" w:rsidR="000F5F2A" w:rsidRDefault="000F5F2A">
      <w:pPr>
        <w:pStyle w:val="CommentText"/>
      </w:pPr>
      <w:r>
        <w:rPr>
          <w:rStyle w:val="CommentReference"/>
        </w:rPr>
        <w:annotationRef/>
      </w:r>
      <w:r>
        <w:t xml:space="preserve">Chris (or anyone): It’s possible we have the wrong Olsen 2017 citation in the bibliography? We need the one for the </w:t>
      </w:r>
      <w:proofErr w:type="spellStart"/>
      <w:r>
        <w:t>StereoMorph</w:t>
      </w:r>
      <w:proofErr w:type="spellEnd"/>
      <w:r>
        <w:t xml:space="preserve"> package, which I’ve added. But there’s also one there about morphology of waterfowl bills. Maybe we need this citation as well, to cite the idea of a </w:t>
      </w:r>
      <w:proofErr w:type="spellStart"/>
      <w:r>
        <w:t>backtransformed</w:t>
      </w:r>
      <w:proofErr w:type="spellEnd"/>
      <w:r>
        <w:t xml:space="preserve"> </w:t>
      </w:r>
      <w:proofErr w:type="spellStart"/>
      <w:r>
        <w:t>morphospace</w:t>
      </w:r>
      <w:proofErr w:type="spellEnd"/>
      <w:r>
        <w:t>? In that case, we should include both.</w:t>
      </w:r>
    </w:p>
  </w:comment>
  <w:comment w:id="103" w:author="Chelsea Elizabeth Bishop" w:date="2021-05-23T14:50:00Z" w:initials="CEB">
    <w:p w14:paraId="0A59B9AD" w14:textId="4F0E6C0A" w:rsidR="001C736A" w:rsidRDefault="001C736A">
      <w:pPr>
        <w:pStyle w:val="CommentText"/>
      </w:pPr>
      <w:r>
        <w:rPr>
          <w:rStyle w:val="CommentReference"/>
        </w:rPr>
        <w:annotationRef/>
      </w:r>
      <w:r>
        <w:t xml:space="preserve">The methods used for this figure were largely taken from the waterfowl paper so I think it would be best to include both.  </w:t>
      </w:r>
    </w:p>
  </w:comment>
  <w:comment w:id="119" w:author="Kaija Gahm" w:date="2021-05-12T13:14:00Z" w:initials="KG">
    <w:p w14:paraId="6E92C6E8" w14:textId="02CE8137" w:rsidR="00156118" w:rsidRDefault="00156118">
      <w:pPr>
        <w:pStyle w:val="CommentText"/>
      </w:pPr>
      <w:r>
        <w:rPr>
          <w:rStyle w:val="CommentReference"/>
        </w:rPr>
        <w:annotationRef/>
      </w:r>
      <w:r>
        <w:t>I’ve always been taught to report exact p-values—should we do that here (and everywhere?)</w:t>
      </w:r>
    </w:p>
  </w:comment>
  <w:comment w:id="120" w:author="Chris Solomon" w:date="2021-05-10T16:32:00Z" w:initials="CS">
    <w:p w14:paraId="29E5941E" w14:textId="6F967EE0" w:rsidR="00DB362E" w:rsidRDefault="00DB362E" w:rsidP="00342D29">
      <w:pPr>
        <w:pStyle w:val="CommentText"/>
      </w:pPr>
      <w:r>
        <w:rPr>
          <w:rStyle w:val="CommentReference"/>
        </w:rPr>
        <w:annotationRef/>
      </w:r>
      <w:r w:rsidR="00342D29">
        <w:t>Chelsea, Kaija: The axis labels on this figure show the percent of variation explained by the axis, but I think they give the "lake-level" version of this stat, whereas I think (unless I'm missing something) that we want the "individual-level" version. This should be 34.5% for PC1 and 16.9% for PC2</w:t>
      </w:r>
    </w:p>
  </w:comment>
  <w:comment w:id="121" w:author="Kaija Gahm" w:date="2021-05-12T13:23:00Z" w:initials="KG">
    <w:p w14:paraId="1BB60CF4" w14:textId="2FE71400" w:rsidR="00A76947" w:rsidRDefault="00A76947">
      <w:pPr>
        <w:pStyle w:val="CommentText"/>
      </w:pPr>
      <w:r>
        <w:rPr>
          <w:rStyle w:val="CommentReference"/>
        </w:rPr>
        <w:annotationRef/>
      </w:r>
      <w:r>
        <w:t>I’m having trouble understanding this. There are two very similar sections of code that rely heavily on morphometric analyses that I don’t have my head around, and they seem to have some subtle differences. I will talk to Chelsea about this.</w:t>
      </w:r>
    </w:p>
  </w:comment>
  <w:comment w:id="122" w:author="Kaija Gahm" w:date="2021-05-20T14:14:00Z" w:initials="KG">
    <w:p w14:paraId="138F0862" w14:textId="06194F2E" w:rsidR="000A7E41" w:rsidRDefault="000A7E41">
      <w:pPr>
        <w:pStyle w:val="CommentText"/>
      </w:pPr>
      <w:r>
        <w:rPr>
          <w:rStyle w:val="CommentReference"/>
        </w:rPr>
        <w:annotationRef/>
      </w:r>
      <w:r>
        <w:t>Chelsea and I talked about this, and I re-did the figures out output the correct versions. They’re in “figures/fishShapes_pc1_pc2/”. Chelsea is working on final edits in Photoshop.</w:t>
      </w:r>
    </w:p>
  </w:comment>
  <w:comment w:id="118" w:author="Chris Solomon" w:date="2021-05-03T21:44:00Z" w:initials="CS">
    <w:p w14:paraId="4E209C8F" w14:textId="1A9205BC" w:rsidR="00B620A0" w:rsidRDefault="00B620A0" w:rsidP="0030512F">
      <w:pPr>
        <w:pStyle w:val="CommentText"/>
      </w:pPr>
      <w:r>
        <w:rPr>
          <w:rStyle w:val="CommentReference"/>
        </w:rPr>
        <w:annotationRef/>
      </w:r>
      <w:proofErr w:type="spellStart"/>
      <w:r w:rsidR="0030512F">
        <w:t>Madlen</w:t>
      </w:r>
      <w:proofErr w:type="spellEnd"/>
      <w:r w:rsidR="0030512F">
        <w:t>, Andrew: You may recall that we were having trouble running/interpreting this model. I think I have fixed that but I have a few important questions for you, which I'm sending in a separate document. Can you please look at that and respond?</w:t>
      </w:r>
    </w:p>
  </w:comment>
  <w:comment w:id="156" w:author="Chris Solomon" w:date="2020-08-05T08:05:00Z" w:initials="CS">
    <w:p w14:paraId="5D32F93A" w14:textId="30AD41E8" w:rsidR="00704C04" w:rsidRDefault="00704C04">
      <w:pPr>
        <w:pStyle w:val="CommentText"/>
      </w:pPr>
      <w:r>
        <w:rPr>
          <w:rStyle w:val="CommentReference"/>
        </w:rPr>
        <w:annotationRef/>
      </w:r>
      <w:proofErr w:type="spellStart"/>
      <w:r>
        <w:t>Madlen</w:t>
      </w:r>
      <w:proofErr w:type="spellEnd"/>
      <w:r>
        <w:t xml:space="preserve">, Chelsea – This is me trying to summarize what happens as you move through </w:t>
      </w:r>
      <w:proofErr w:type="spellStart"/>
      <w:r>
        <w:t>morphospace</w:t>
      </w:r>
      <w:proofErr w:type="spellEnd"/>
      <w:r>
        <w:t xml:space="preserve"> (Fig. 2) from low to high DOC in either of the basins. Did I do this accurately?</w:t>
      </w:r>
    </w:p>
  </w:comment>
  <w:comment w:id="157" w:author="Chelsea Elizabeth Bishop" w:date="2021-05-23T14:55:00Z" w:initials="CEB">
    <w:p w14:paraId="417B6054" w14:textId="4973C1B8" w:rsidR="001C736A" w:rsidRDefault="001C736A">
      <w:pPr>
        <w:pStyle w:val="CommentText"/>
      </w:pPr>
      <w:r>
        <w:rPr>
          <w:rStyle w:val="CommentReference"/>
        </w:rPr>
        <w:annotationRef/>
      </w:r>
      <w:r w:rsidR="007A7E9D">
        <w:t xml:space="preserve">I agree with this, although the eyes make things tricky because they’re larger at PC1 min but smaller at PC2 min. That being said, I guess we go with the PC1 interpretation since that explains more of the variation? In that case then yes this is accurate. </w:t>
      </w:r>
    </w:p>
  </w:comment>
  <w:comment w:id="154" w:author="Chelsea Elizabeth Bishop" w:date="2021-06-07T14:31:00Z" w:initials="CEB">
    <w:p w14:paraId="7C77C2BA" w14:textId="10551F6C" w:rsidR="00EF3453" w:rsidRDefault="00EF3453">
      <w:pPr>
        <w:pStyle w:val="CommentText"/>
      </w:pPr>
      <w:r>
        <w:rPr>
          <w:rStyle w:val="CommentReference"/>
        </w:rPr>
        <w:annotationRef/>
      </w:r>
      <w:r>
        <w:t>This needs to be adjusted to fit latest figure version</w:t>
      </w:r>
    </w:p>
  </w:comment>
  <w:comment w:id="200" w:author="Chris Solomon" w:date="2021-05-12T10:52:00Z" w:initials="CS">
    <w:p w14:paraId="46F5F920" w14:textId="14B6246E" w:rsidR="007323E5" w:rsidRDefault="007323E5" w:rsidP="007323E5">
      <w:pPr>
        <w:pStyle w:val="CommentText"/>
      </w:pPr>
      <w:r>
        <w:rPr>
          <w:rStyle w:val="CommentReference"/>
        </w:rPr>
        <w:annotationRef/>
      </w:r>
      <w:r>
        <w:t>Chelsea, Kaija: I rearranged text of Results somewhat, requiring a swap of Fig. 4 and Fig. 5. Fig. 4 should now be the eye width figure, and Fig. 5 should be the gill raker figure. I made this change below, but may require changes in organization of script outputs etc.</w:t>
      </w:r>
    </w:p>
  </w:comment>
  <w:comment w:id="201" w:author="Kaija Gahm" w:date="2021-05-12T13:25:00Z" w:initials="KG">
    <w:p w14:paraId="34513C7D" w14:textId="2DBC08DF" w:rsidR="00A76947" w:rsidRDefault="00A76947">
      <w:pPr>
        <w:pStyle w:val="CommentText"/>
      </w:pPr>
      <w:r>
        <w:rPr>
          <w:rStyle w:val="CommentReference"/>
        </w:rPr>
        <w:annotationRef/>
      </w:r>
      <w:r>
        <w:t>This doesn’t matter—I did the figures by name (</w:t>
      </w:r>
      <w:proofErr w:type="gramStart"/>
      <w:r>
        <w:t>i.e.</w:t>
      </w:r>
      <w:proofErr w:type="gramEnd"/>
      <w:r>
        <w:t xml:space="preserve"> “gill rakers”, “eye widths”, not by number. I labeled a few headings with figure numbers but I can remove those.</w:t>
      </w:r>
    </w:p>
  </w:comment>
  <w:comment w:id="202" w:author="Chris Solomon" w:date="2020-07-31T11:59:00Z" w:initials="CS">
    <w:p w14:paraId="70462A05" w14:textId="335ACF0D" w:rsidR="00704C04" w:rsidRDefault="00704C04" w:rsidP="00393D10">
      <w:pPr>
        <w:pStyle w:val="CommentText"/>
      </w:pPr>
      <w:r>
        <w:rPr>
          <w:rStyle w:val="CommentReference"/>
        </w:rPr>
        <w:annotationRef/>
      </w:r>
      <w:r w:rsidR="00393D10">
        <w:t>Andrew, Stuart, anyone else: Does any of the later work by this group bring handling time into the model? I think maybe yes but haven’t dug back through the papers to find out.</w:t>
      </w:r>
    </w:p>
  </w:comment>
  <w:comment w:id="203" w:author="Chris Solomon" w:date="2021-05-11T09:15:00Z" w:initials="CS">
    <w:p w14:paraId="36D8158C" w14:textId="63F019F9" w:rsidR="00B80ED5" w:rsidRDefault="00B80ED5" w:rsidP="00B80ED5">
      <w:pPr>
        <w:pStyle w:val="CommentText"/>
      </w:pPr>
      <w:r>
        <w:rPr>
          <w:rStyle w:val="CommentReference"/>
        </w:rPr>
        <w:annotationRef/>
      </w:r>
      <w:r>
        <w:t>Andrew: You're probably better equipped than me to decide on a couple papers to cite here as "iconic". We already cite a bunch of the relevant lit on sticklebacks, sunfish, etc. - so that task may be just to look through what we cite and pick out a couple papers that feel "iconic".</w:t>
      </w:r>
    </w:p>
  </w:comment>
  <w:comment w:id="204" w:author="Chris Solomon" w:date="2021-05-11T21:50:00Z" w:initials="CS">
    <w:p w14:paraId="7B718A52" w14:textId="77777777" w:rsidR="00FF43DB" w:rsidRDefault="00FF43DB">
      <w:pPr>
        <w:pStyle w:val="CommentText"/>
      </w:pPr>
      <w:r>
        <w:rPr>
          <w:rStyle w:val="CommentReference"/>
        </w:rPr>
        <w:annotationRef/>
      </w:r>
      <w:r>
        <w:t xml:space="preserve">I had thought about calling this section "Bluegill </w:t>
      </w:r>
      <w:proofErr w:type="spellStart"/>
      <w:r>
        <w:t>phylogeography</w:t>
      </w:r>
      <w:proofErr w:type="spellEnd"/>
      <w:r>
        <w:t xml:space="preserve"> and morphometry", and including in it the two additional points below. In the end I decided I maybe didn't have enough to say about them to make it worth lengthening this grab-bag section of the Discussion. But could revisit that decision if someone wants.</w:t>
      </w:r>
    </w:p>
    <w:p w14:paraId="4DD45417" w14:textId="77777777" w:rsidR="00FF43DB" w:rsidRDefault="00FF43DB">
      <w:pPr>
        <w:pStyle w:val="CommentText"/>
      </w:pPr>
    </w:p>
    <w:p w14:paraId="65AACA33" w14:textId="77777777" w:rsidR="00FF43DB" w:rsidRDefault="00FF43DB">
      <w:pPr>
        <w:pStyle w:val="CommentText"/>
      </w:pPr>
      <w:r>
        <w:t>-Robinson et al. 1993 say “bluegill have an average of 20 rakers on the first branchial arch compared to 11 for pumpkinseeds (Smith, 1985; Moyle and Cech, 1988)”. But we see ~ 11 in our bluegill (from anterior-most gill arch – same thing as “first”?). Is this surprising? What does it mean?</w:t>
      </w:r>
    </w:p>
    <w:p w14:paraId="641BEA2E" w14:textId="77777777" w:rsidR="00FF43DB" w:rsidRDefault="00FF43DB">
      <w:pPr>
        <w:pStyle w:val="CommentText"/>
      </w:pPr>
    </w:p>
    <w:p w14:paraId="6A79C80C" w14:textId="1DF3D6E2" w:rsidR="00FF43DB" w:rsidRDefault="00FF43DB" w:rsidP="00FF43DB">
      <w:pPr>
        <w:pStyle w:val="CommentText"/>
      </w:pPr>
      <w:r>
        <w:t>-Talk about whether eye size is a good indicator of visual acuity?</w:t>
      </w:r>
    </w:p>
  </w:comment>
  <w:comment w:id="205" w:author="Chelsea Elizabeth Bishop" w:date="2021-05-23T15:01:00Z" w:initials="CEB">
    <w:p w14:paraId="67851322" w14:textId="774CA4DD" w:rsidR="007A7E9D" w:rsidRDefault="007A7E9D">
      <w:pPr>
        <w:pStyle w:val="CommentText"/>
      </w:pPr>
      <w:r>
        <w:rPr>
          <w:rStyle w:val="CommentReference"/>
        </w:rPr>
        <w:annotationRef/>
      </w:r>
      <w:r>
        <w:t>I noticed this is in some literature as well. I have no idea why ours have so few rakers compared to these. I think pumpkinseeds have less gill rakers, like our bluegill, so there could be a hybridization issue? Not sure if this is something we want to dive into? I can also try to find more recent literature on bluegill gill rakers to see what they say but I remember it being pretty scarce when I was searching previously.</w:t>
      </w:r>
    </w:p>
    <w:p w14:paraId="525DA7D9" w14:textId="68E524A5" w:rsidR="0016006D" w:rsidRDefault="0016006D">
      <w:pPr>
        <w:pStyle w:val="CommentText"/>
      </w:pPr>
    </w:p>
    <w:p w14:paraId="39BBC90D" w14:textId="283648C6" w:rsidR="0016006D" w:rsidRDefault="0016006D">
      <w:pPr>
        <w:pStyle w:val="CommentText"/>
      </w:pPr>
      <w:r>
        <w:t>As for visual acuity, I also looked into that back when this edit was first suggested forever ago. I thought I added it in but I can’t seem to find it in any of my versions now. I will have to go back and look into this info</w:t>
      </w:r>
      <w:r w:rsidR="00C31DBB">
        <w:t>. I assume it should be added in somewhere amongst the prey detection/reduced visibility section in the discussion?</w:t>
      </w:r>
    </w:p>
    <w:p w14:paraId="412859E3" w14:textId="411B5DE8" w:rsidR="0016006D" w:rsidRDefault="0016006D">
      <w:pPr>
        <w:pStyle w:val="CommentText"/>
      </w:pPr>
    </w:p>
  </w:comment>
  <w:comment w:id="206" w:author="Chris Solomon" w:date="2021-05-11T16:44:00Z" w:initials="CS">
    <w:p w14:paraId="344B0F66" w14:textId="77777777" w:rsidR="000231A6" w:rsidRDefault="000231A6">
      <w:pPr>
        <w:pStyle w:val="CommentText"/>
      </w:pPr>
      <w:r>
        <w:rPr>
          <w:rStyle w:val="CommentReference"/>
        </w:rPr>
        <w:annotationRef/>
      </w:r>
      <w:r>
        <w:t xml:space="preserve">Andrew, </w:t>
      </w:r>
      <w:proofErr w:type="spellStart"/>
      <w:r>
        <w:t>Madlen</w:t>
      </w:r>
      <w:proofErr w:type="spellEnd"/>
      <w:r>
        <w:t xml:space="preserve"> - Can you please check this paragraph to make sure that it is faithful to the results of Kawamura and doesn't say anything stupid? I'm way out of my lane here. </w:t>
      </w:r>
      <w:proofErr w:type="spellStart"/>
      <w:r>
        <w:t>Madlen</w:t>
      </w:r>
      <w:proofErr w:type="spellEnd"/>
      <w:r>
        <w:t xml:space="preserve"> did some checking on a brief summary of Kawamura that I had in Methods of previous draft, but this is new and greatly expanded text here.</w:t>
      </w:r>
    </w:p>
    <w:p w14:paraId="3E9A8DA7" w14:textId="77777777" w:rsidR="000231A6" w:rsidRDefault="000231A6">
      <w:pPr>
        <w:pStyle w:val="CommentText"/>
      </w:pPr>
    </w:p>
    <w:p w14:paraId="418303A8" w14:textId="4A391217" w:rsidR="000231A6" w:rsidRDefault="000231A6" w:rsidP="000231A6">
      <w:pPr>
        <w:pStyle w:val="CommentText"/>
      </w:pPr>
      <w:r>
        <w:t>The paragraph could also use some tightening, in addition to sanity checks - feel free to tighten if you are so inclined.</w:t>
      </w:r>
    </w:p>
  </w:comment>
  <w:comment w:id="212" w:author="Kaija Gahm" w:date="2021-05-12T13:27:00Z" w:initials="KG">
    <w:p w14:paraId="08CFF4BC" w14:textId="0A949EAC" w:rsidR="00A76947" w:rsidRDefault="00A76947">
      <w:pPr>
        <w:pStyle w:val="CommentText"/>
      </w:pPr>
      <w:r>
        <w:rPr>
          <w:rStyle w:val="CommentReference"/>
        </w:rPr>
        <w:annotationRef/>
      </w:r>
      <w:r>
        <w:t>can this be “ago”?</w:t>
      </w:r>
    </w:p>
  </w:comment>
  <w:comment w:id="213" w:author="Chelsea Elizabeth Bishop" w:date="2021-05-23T15:32:00Z" w:initials="CEB">
    <w:p w14:paraId="5A18AA43" w14:textId="7CB359BF" w:rsidR="0016006D" w:rsidRDefault="0016006D">
      <w:pPr>
        <w:pStyle w:val="CommentText"/>
      </w:pPr>
      <w:r>
        <w:rPr>
          <w:rStyle w:val="CommentReference"/>
        </w:rPr>
        <w:annotationRef/>
      </w:r>
      <w:r>
        <w:t xml:space="preserve">I think that’s reasonable </w:t>
      </w:r>
      <w:proofErr w:type="spellStart"/>
      <w:r>
        <w:t>hahah</w:t>
      </w:r>
      <w:proofErr w:type="spellEnd"/>
    </w:p>
  </w:comment>
  <w:comment w:id="217" w:author="Chris Solomon" w:date="2020-07-29T15:04:00Z" w:initials="CS">
    <w:p w14:paraId="13AC2715" w14:textId="1E65CA60" w:rsidR="00704C04" w:rsidRDefault="00704C04">
      <w:pPr>
        <w:pStyle w:val="CommentText"/>
      </w:pPr>
      <w:r>
        <w:rPr>
          <w:rStyle w:val="CommentReference"/>
        </w:rPr>
        <w:annotationRef/>
      </w:r>
      <w:r>
        <w:t>Anything else to add here?</w:t>
      </w:r>
    </w:p>
  </w:comment>
  <w:comment w:id="218" w:author="Chelsea Elizabeth Bishop" w:date="2021-05-23T15:34:00Z" w:initials="CEB">
    <w:p w14:paraId="127214A1" w14:textId="4F2F3BA8" w:rsidR="0016006D" w:rsidRDefault="0016006D">
      <w:pPr>
        <w:pStyle w:val="CommentText"/>
      </w:pPr>
      <w:r>
        <w:rPr>
          <w:rStyle w:val="CommentReference"/>
        </w:rPr>
        <w:annotationRef/>
      </w:r>
      <w:r>
        <w:t>Should I add in the Jones lab in general for sampling help? And maybe Grant for morphometrics help?</w:t>
      </w:r>
    </w:p>
  </w:comment>
  <w:comment w:id="240" w:author="Chris Solomon" w:date="2021-05-12T11:09:00Z" w:initials="CS">
    <w:p w14:paraId="2FC168D4" w14:textId="77777777" w:rsidR="000C59BF" w:rsidRDefault="00DD7FB2">
      <w:pPr>
        <w:pStyle w:val="CommentText"/>
      </w:pPr>
      <w:r>
        <w:rPr>
          <w:rStyle w:val="CommentReference"/>
        </w:rPr>
        <w:annotationRef/>
      </w:r>
      <w:r w:rsidR="000C59BF">
        <w:t>Kaija, Chelsea: Need to adjust font sizes to make sure they are easily readable at 100% magnification. Labels for "PC2 max" etc., and perhaps text in legend and color scale, are too small right now. Please fix for all figures, 1-5.</w:t>
      </w:r>
    </w:p>
    <w:p w14:paraId="29DF5B3E" w14:textId="77777777" w:rsidR="000C59BF" w:rsidRDefault="000C59BF">
      <w:pPr>
        <w:pStyle w:val="CommentText"/>
      </w:pPr>
    </w:p>
    <w:p w14:paraId="51B62256" w14:textId="78BC2546" w:rsidR="00DD7FB2" w:rsidRDefault="000C59BF" w:rsidP="000C59BF">
      <w:pPr>
        <w:pStyle w:val="CommentText"/>
      </w:pPr>
      <w:r>
        <w:t>Also: please change "watershed" to "basin" everywhere it appears. We were using both terms, I have gone through in text and changed to basin throughout.</w:t>
      </w:r>
    </w:p>
  </w:comment>
  <w:comment w:id="241" w:author="Kaija Gahm" w:date="2021-05-12T13:47:00Z" w:initials="KG">
    <w:p w14:paraId="40715D0F" w14:textId="37E389A4" w:rsidR="00132964" w:rsidRDefault="00132964">
      <w:pPr>
        <w:pStyle w:val="CommentText"/>
      </w:pPr>
      <w:r>
        <w:rPr>
          <w:rStyle w:val="CommentReference"/>
        </w:rPr>
        <w:annotationRef/>
      </w:r>
      <w:r>
        <w:t>I have now changed “watershed” to “basin” everywhere. I’ve also increased font sizes.</w:t>
      </w:r>
    </w:p>
  </w:comment>
  <w:comment w:id="242" w:author="Chelsea Elizabeth Bishop" w:date="2021-05-23T15:42:00Z" w:initials="CEB">
    <w:p w14:paraId="209575ED" w14:textId="55CDAE78" w:rsidR="00C31DBB" w:rsidRDefault="00C31DBB">
      <w:pPr>
        <w:pStyle w:val="CommentText"/>
      </w:pPr>
      <w:r>
        <w:rPr>
          <w:rStyle w:val="CommentReference"/>
        </w:rPr>
        <w:annotationRef/>
      </w:r>
      <w:r>
        <w:t xml:space="preserve">Other little bugs arose with this, I will have to re-do my new-new versions in photoshop. Will add in ASAP. I’ve left the old ones in for now just so there are figures for others when reading through it again. </w:t>
      </w:r>
    </w:p>
  </w:comment>
  <w:comment w:id="243" w:author="Chelsea Elizabeth Bishop" w:date="2021-06-07T13:48:00Z" w:initials="CEB">
    <w:p w14:paraId="46AA6C98" w14:textId="0AACE8A3" w:rsidR="004E70AB" w:rsidRDefault="004E70AB">
      <w:pPr>
        <w:pStyle w:val="CommentText"/>
      </w:pPr>
      <w:r>
        <w:rPr>
          <w:rStyle w:val="CommentReference"/>
        </w:rPr>
        <w:annotationRef/>
      </w:r>
      <w:r>
        <w:t xml:space="preserve">Latest figure. </w:t>
      </w:r>
    </w:p>
  </w:comment>
  <w:comment w:id="247" w:author="Chelsea Elizabeth Bishop" w:date="2021-06-07T13:54:00Z" w:initials="CEB">
    <w:p w14:paraId="4DD62E15" w14:textId="646B4A5A" w:rsidR="00424E9B" w:rsidRDefault="00424E9B">
      <w:pPr>
        <w:pStyle w:val="CommentText"/>
      </w:pPr>
      <w:r>
        <w:rPr>
          <w:rStyle w:val="CommentReference"/>
        </w:rPr>
        <w:annotationRef/>
      </w:r>
      <w:r>
        <w:t>Adjusted caption according to latest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67F981" w15:done="0"/>
  <w15:commentEx w15:paraId="25D72EBB" w15:done="0"/>
  <w15:commentEx w15:paraId="5C29E0C7" w15:done="0"/>
  <w15:commentEx w15:paraId="2656F491" w15:done="0"/>
  <w15:commentEx w15:paraId="15FEDCCA" w15:paraIdParent="2656F491" w15:done="0"/>
  <w15:commentEx w15:paraId="0F74ED64" w15:done="0"/>
  <w15:commentEx w15:paraId="7369D1B5" w15:done="0"/>
  <w15:commentEx w15:paraId="379CE6AE" w15:done="0"/>
  <w15:commentEx w15:paraId="6016416E" w15:paraIdParent="379CE6AE" w15:done="0"/>
  <w15:commentEx w15:paraId="664E5AED" w15:done="0"/>
  <w15:commentEx w15:paraId="2530D42C" w15:done="0"/>
  <w15:commentEx w15:paraId="56CF71D9" w15:paraIdParent="2530D42C" w15:done="0"/>
  <w15:commentEx w15:paraId="5CD03252" w15:done="0"/>
  <w15:commentEx w15:paraId="3A275246" w15:done="0"/>
  <w15:commentEx w15:paraId="5A9BB83A" w15:paraIdParent="3A275246" w15:done="0"/>
  <w15:commentEx w15:paraId="69AC3005" w15:done="1"/>
  <w15:commentEx w15:paraId="4936B3C6" w15:paraIdParent="69AC3005" w15:done="1"/>
  <w15:commentEx w15:paraId="62F835D3" w15:done="0"/>
  <w15:commentEx w15:paraId="412A7ABB" w15:done="0"/>
  <w15:commentEx w15:paraId="2161458F" w15:paraIdParent="412A7ABB" w15:done="0"/>
  <w15:commentEx w15:paraId="42558512" w15:done="0"/>
  <w15:commentEx w15:paraId="5A2C5175" w15:done="0"/>
  <w15:commentEx w15:paraId="306D07B1" w15:done="0"/>
  <w15:commentEx w15:paraId="02269A19" w15:done="0"/>
  <w15:commentEx w15:paraId="0A59B9AD" w15:paraIdParent="02269A19" w15:done="0"/>
  <w15:commentEx w15:paraId="6E92C6E8" w15:done="0"/>
  <w15:commentEx w15:paraId="29E5941E" w15:done="0"/>
  <w15:commentEx w15:paraId="1BB60CF4" w15:paraIdParent="29E5941E" w15:done="0"/>
  <w15:commentEx w15:paraId="138F0862" w15:paraIdParent="29E5941E" w15:done="0"/>
  <w15:commentEx w15:paraId="4E209C8F" w15:done="0"/>
  <w15:commentEx w15:paraId="5D32F93A" w15:done="0"/>
  <w15:commentEx w15:paraId="417B6054" w15:paraIdParent="5D32F93A" w15:done="0"/>
  <w15:commentEx w15:paraId="7C77C2BA" w15:done="0"/>
  <w15:commentEx w15:paraId="46F5F920" w15:done="0"/>
  <w15:commentEx w15:paraId="34513C7D" w15:paraIdParent="46F5F920" w15:done="0"/>
  <w15:commentEx w15:paraId="70462A05" w15:done="0"/>
  <w15:commentEx w15:paraId="36D8158C" w15:done="0"/>
  <w15:commentEx w15:paraId="6A79C80C" w15:done="0"/>
  <w15:commentEx w15:paraId="412859E3" w15:paraIdParent="6A79C80C" w15:done="0"/>
  <w15:commentEx w15:paraId="418303A8" w15:done="0"/>
  <w15:commentEx w15:paraId="08CFF4BC" w15:done="0"/>
  <w15:commentEx w15:paraId="5A18AA43" w15:paraIdParent="08CFF4BC" w15:done="0"/>
  <w15:commentEx w15:paraId="13AC2715" w15:done="0"/>
  <w15:commentEx w15:paraId="127214A1" w15:paraIdParent="13AC2715" w15:done="0"/>
  <w15:commentEx w15:paraId="51B62256" w15:done="1"/>
  <w15:commentEx w15:paraId="40715D0F" w15:paraIdParent="51B62256" w15:done="1"/>
  <w15:commentEx w15:paraId="209575ED" w15:paraIdParent="51B62256" w15:done="1"/>
  <w15:commentEx w15:paraId="46AA6C98" w15:paraIdParent="51B62256" w15:done="0"/>
  <w15:commentEx w15:paraId="4DD62E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266E7" w16cex:dateUtc="2021-04-27T14:33:00Z"/>
  <w16cex:commentExtensible w16cex:durableId="2433022E" w16cex:dateUtc="2021-04-28T01:35:00Z"/>
  <w16cex:commentExtensible w16cex:durableId="24463828" w16cex:dateUtc="2021-05-12T15:19:00Z"/>
  <w16cex:commentExtensible w16cex:durableId="22CD2CF0" w16cex:dateUtc="2020-07-30T15:26:00Z"/>
  <w16cex:commentExtensible w16cex:durableId="2454E6BF" w16cex:dateUtc="2021-05-23T17:05:00Z"/>
  <w16cex:commentExtensible w16cex:durableId="243A5578" w16cex:dateUtc="2021-05-03T14:56:00Z"/>
  <w16cex:commentExtensible w16cex:durableId="24359BBB" w16cex:dateUtc="2021-04-30T00:55:00Z"/>
  <w16cex:commentExtensible w16cex:durableId="22CE4CF1" w16cex:dateUtc="2020-07-31T11:55:00Z"/>
  <w16cex:commentExtensible w16cex:durableId="2432F83F" w16cex:dateUtc="2021-04-28T00:53:00Z"/>
  <w16cex:commentExtensible w16cex:durableId="2435A53B" w16cex:dateUtc="2021-04-30T01:35:00Z"/>
  <w16cex:commentExtensible w16cex:durableId="2432F965" w16cex:dateUtc="2021-04-28T00:58:00Z"/>
  <w16cex:commentExtensible w16cex:durableId="2454E9A0" w16cex:dateUtc="2021-05-23T17:18:00Z"/>
  <w16cex:commentExtensible w16cex:durableId="2450EDD5" w16cex:dateUtc="2021-05-20T18:16:00Z"/>
  <w16cex:commentExtensible w16cex:durableId="22EFACDB" w16cex:dateUtc="2020-08-25T19:29:00Z"/>
  <w16cex:commentExtensible w16cex:durableId="244426D1" w16cex:dateUtc="2021-05-11T01:40:00Z"/>
  <w16cex:commentExtensible w16cex:durableId="24464807" w16cex:dateUtc="2021-05-12T16:26:00Z"/>
  <w16cex:commentExtensible w16cex:durableId="2450F38F" w16cex:dateUtc="2021-05-20T18:41:00Z"/>
  <w16cex:commentExtensible w16cex:durableId="2454E867" w16cex:dateUtc="2021-05-23T17:12:00Z"/>
  <w16cex:commentExtensible w16cex:durableId="24464863" w16cex:dateUtc="2021-05-12T16:28:00Z"/>
  <w16cex:commentExtensible w16cex:durableId="24464903" w16cex:dateUtc="2021-05-12T16:30:00Z"/>
  <w16cex:commentExtensible w16cex:durableId="24441C54" w16cex:dateUtc="2021-05-11T00:55:00Z"/>
  <w16cex:commentExtensible w16cex:durableId="24464DC9" w16cex:dateUtc="2021-05-12T16:51:00Z"/>
  <w16cex:commentExtensible w16cex:durableId="2454EA50" w16cex:dateUtc="2021-05-23T17:20:00Z"/>
  <w16cex:commentExtensible w16cex:durableId="2446532C" w16cex:dateUtc="2021-05-12T17:14:00Z"/>
  <w16cex:commentExtensible w16cex:durableId="2443DEB1" w16cex:dateUtc="2021-05-10T20:32:00Z"/>
  <w16cex:commentExtensible w16cex:durableId="24465564" w16cex:dateUtc="2021-05-12T17:23:00Z"/>
  <w16cex:commentExtensible w16cex:durableId="2450ED45" w16cex:dateUtc="2021-05-20T18:14:00Z"/>
  <w16cex:commentExtensible w16cex:durableId="243AED39" w16cex:dateUtc="2021-05-04T01:44:00Z"/>
  <w16cex:commentExtensible w16cex:durableId="22D4E6CF" w16cex:dateUtc="2020-08-05T12:05:00Z"/>
  <w16cex:commentExtensible w16cex:durableId="2454EB6F" w16cex:dateUtc="2021-05-23T17:25:00Z"/>
  <w16cex:commentExtensible w16cex:durableId="2468AC42" w16cex:dateUtc="2021-06-07T17:01:00Z"/>
  <w16cex:commentExtensible w16cex:durableId="244631F0" w16cex:dateUtc="2021-05-12T14:52:00Z"/>
  <w16cex:commentExtensible w16cex:durableId="244655B0" w16cex:dateUtc="2021-05-12T17:25:00Z"/>
  <w16cex:commentExtensible w16cex:durableId="22DD3BAF" w16cex:dateUtc="2020-07-31T15:59:00Z"/>
  <w16cex:commentExtensible w16cex:durableId="2444C9B5" w16cex:dateUtc="2021-05-11T13:15:00Z"/>
  <w16cex:commentExtensible w16cex:durableId="24457A9A" w16cex:dateUtc="2021-05-12T01:50:00Z"/>
  <w16cex:commentExtensible w16cex:durableId="2454ECD9" w16cex:dateUtc="2021-05-23T17:31:00Z"/>
  <w16cex:commentExtensible w16cex:durableId="244532FB" w16cex:dateUtc="2021-05-11T20:44:00Z"/>
  <w16cex:commentExtensible w16cex:durableId="2446563B" w16cex:dateUtc="2021-05-12T17:27:00Z"/>
  <w16cex:commentExtensible w16cex:durableId="2454F420" w16cex:dateUtc="2021-05-23T18:02:00Z"/>
  <w16cex:commentExtensible w16cex:durableId="22CC0E8C" w16cex:dateUtc="2020-07-29T19:04:00Z"/>
  <w16cex:commentExtensible w16cex:durableId="2454F486" w16cex:dateUtc="2021-05-23T18:04:00Z"/>
  <w16cex:commentExtensible w16cex:durableId="244635DC" w16cex:dateUtc="2021-05-12T15:09:00Z"/>
  <w16cex:commentExtensible w16cex:durableId="24465B00" w16cex:dateUtc="2021-05-12T17:47:00Z"/>
  <w16cex:commentExtensible w16cex:durableId="2454F64B" w16cex:dateUtc="2021-05-23T18:12:00Z"/>
  <w16cex:commentExtensible w16cex:durableId="2468A220" w16cex:dateUtc="2021-06-07T16:18:00Z"/>
  <w16cex:commentExtensible w16cex:durableId="2468A3AF" w16cex:dateUtc="2021-06-07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67F981" w16cid:durableId="243266E7"/>
  <w16cid:commentId w16cid:paraId="25D72EBB" w16cid:durableId="2433022E"/>
  <w16cid:commentId w16cid:paraId="5C29E0C7" w16cid:durableId="24463828"/>
  <w16cid:commentId w16cid:paraId="2656F491" w16cid:durableId="22CD2CF0"/>
  <w16cid:commentId w16cid:paraId="15FEDCCA" w16cid:durableId="2454E6BF"/>
  <w16cid:commentId w16cid:paraId="0F74ED64" w16cid:durableId="243A5578"/>
  <w16cid:commentId w16cid:paraId="7369D1B5" w16cid:durableId="24359BBB"/>
  <w16cid:commentId w16cid:paraId="379CE6AE" w16cid:durableId="22CE4CF1"/>
  <w16cid:commentId w16cid:paraId="6016416E" w16cid:durableId="2432F83F"/>
  <w16cid:commentId w16cid:paraId="664E5AED" w16cid:durableId="2435A53B"/>
  <w16cid:commentId w16cid:paraId="2530D42C" w16cid:durableId="2432F965"/>
  <w16cid:commentId w16cid:paraId="56CF71D9" w16cid:durableId="2454E9A0"/>
  <w16cid:commentId w16cid:paraId="5CD03252" w16cid:durableId="24326729"/>
  <w16cid:commentId w16cid:paraId="3A275246" w16cid:durableId="2432672A"/>
  <w16cid:commentId w16cid:paraId="5A9BB83A" w16cid:durableId="2450EDD5"/>
  <w16cid:commentId w16cid:paraId="69AC3005" w16cid:durableId="22EFACDB"/>
  <w16cid:commentId w16cid:paraId="4936B3C6" w16cid:durableId="244426D1"/>
  <w16cid:commentId w16cid:paraId="62F835D3" w16cid:durableId="24464807"/>
  <w16cid:commentId w16cid:paraId="412A7ABB" w16cid:durableId="2450F38F"/>
  <w16cid:commentId w16cid:paraId="2161458F" w16cid:durableId="2454E867"/>
  <w16cid:commentId w16cid:paraId="42558512" w16cid:durableId="24464863"/>
  <w16cid:commentId w16cid:paraId="5A2C5175" w16cid:durableId="24464903"/>
  <w16cid:commentId w16cid:paraId="306D07B1" w16cid:durableId="24441C54"/>
  <w16cid:commentId w16cid:paraId="02269A19" w16cid:durableId="24464DC9"/>
  <w16cid:commentId w16cid:paraId="0A59B9AD" w16cid:durableId="2454EA50"/>
  <w16cid:commentId w16cid:paraId="6E92C6E8" w16cid:durableId="2446532C"/>
  <w16cid:commentId w16cid:paraId="29E5941E" w16cid:durableId="2443DEB1"/>
  <w16cid:commentId w16cid:paraId="1BB60CF4" w16cid:durableId="24465564"/>
  <w16cid:commentId w16cid:paraId="138F0862" w16cid:durableId="2450ED45"/>
  <w16cid:commentId w16cid:paraId="4E209C8F" w16cid:durableId="243AED39"/>
  <w16cid:commentId w16cid:paraId="5D32F93A" w16cid:durableId="22D4E6CF"/>
  <w16cid:commentId w16cid:paraId="417B6054" w16cid:durableId="2454EB6F"/>
  <w16cid:commentId w16cid:paraId="7C77C2BA" w16cid:durableId="2468AC42"/>
  <w16cid:commentId w16cid:paraId="46F5F920" w16cid:durableId="244631F0"/>
  <w16cid:commentId w16cid:paraId="34513C7D" w16cid:durableId="244655B0"/>
  <w16cid:commentId w16cid:paraId="70462A05" w16cid:durableId="22DD3BAF"/>
  <w16cid:commentId w16cid:paraId="36D8158C" w16cid:durableId="2444C9B5"/>
  <w16cid:commentId w16cid:paraId="6A79C80C" w16cid:durableId="24457A9A"/>
  <w16cid:commentId w16cid:paraId="412859E3" w16cid:durableId="2454ECD9"/>
  <w16cid:commentId w16cid:paraId="418303A8" w16cid:durableId="244532FB"/>
  <w16cid:commentId w16cid:paraId="08CFF4BC" w16cid:durableId="2446563B"/>
  <w16cid:commentId w16cid:paraId="5A18AA43" w16cid:durableId="2454F420"/>
  <w16cid:commentId w16cid:paraId="13AC2715" w16cid:durableId="22CC0E8C"/>
  <w16cid:commentId w16cid:paraId="127214A1" w16cid:durableId="2454F486"/>
  <w16cid:commentId w16cid:paraId="51B62256" w16cid:durableId="244635DC"/>
  <w16cid:commentId w16cid:paraId="40715D0F" w16cid:durableId="24465B00"/>
  <w16cid:commentId w16cid:paraId="209575ED" w16cid:durableId="2454F64B"/>
  <w16cid:commentId w16cid:paraId="46AA6C98" w16cid:durableId="2468A220"/>
  <w16cid:commentId w16cid:paraId="4DD62E15" w16cid:durableId="2468A3A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83A65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C559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400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3C4689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B4305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A000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4A44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30E3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58E2C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78B6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E66DB"/>
    <w:multiLevelType w:val="hybridMultilevel"/>
    <w:tmpl w:val="92A8CAC0"/>
    <w:lvl w:ilvl="0" w:tplc="657233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C709F5"/>
    <w:multiLevelType w:val="hybridMultilevel"/>
    <w:tmpl w:val="712C1F26"/>
    <w:lvl w:ilvl="0" w:tplc="066EFFB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C93AC2"/>
    <w:multiLevelType w:val="hybridMultilevel"/>
    <w:tmpl w:val="704ED152"/>
    <w:lvl w:ilvl="0" w:tplc="A23A3E4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907144"/>
    <w:multiLevelType w:val="multilevel"/>
    <w:tmpl w:val="1D5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D62D2"/>
    <w:multiLevelType w:val="hybridMultilevel"/>
    <w:tmpl w:val="0F8812FC"/>
    <w:lvl w:ilvl="0" w:tplc="E3745916">
      <w:start w:val="5"/>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15519DA"/>
    <w:multiLevelType w:val="hybridMultilevel"/>
    <w:tmpl w:val="DB1C766E"/>
    <w:lvl w:ilvl="0" w:tplc="887226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D43419"/>
    <w:multiLevelType w:val="hybridMultilevel"/>
    <w:tmpl w:val="DFC875EE"/>
    <w:lvl w:ilvl="0" w:tplc="528E630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A588B"/>
    <w:multiLevelType w:val="hybridMultilevel"/>
    <w:tmpl w:val="76A87B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E15A20"/>
    <w:multiLevelType w:val="hybridMultilevel"/>
    <w:tmpl w:val="7898F3DA"/>
    <w:lvl w:ilvl="0" w:tplc="FF0C34A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7"/>
  </w:num>
  <w:num w:numId="3">
    <w:abstractNumId w:val="10"/>
  </w:num>
  <w:num w:numId="4">
    <w:abstractNumId w:val="15"/>
  </w:num>
  <w:num w:numId="5">
    <w:abstractNumId w:val="18"/>
  </w:num>
  <w:num w:numId="6">
    <w:abstractNumId w:val="11"/>
  </w:num>
  <w:num w:numId="7">
    <w:abstractNumId w:val="13"/>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 Solomon">
    <w15:presenceInfo w15:providerId="Windows Live" w15:userId="1640b27a2d18a1fd"/>
  </w15:person>
  <w15:person w15:author="Chelsea Elizabeth Bishop">
    <w15:presenceInfo w15:providerId="None" w15:userId="Chelsea Elizabeth Bishop"/>
  </w15:person>
  <w15:person w15:author="Kaija Gahm">
    <w15:presenceInfo w15:providerId="None" w15:userId="Kaija Gahm"/>
  </w15:person>
  <w15:person w15:author="Andrew Hendry, Dr.">
    <w15:presenceInfo w15:providerId="None" w15:userId="Andrew Hendry, D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cology&lt;/Style&gt;&lt;LeftDelim&gt;{&lt;/LeftDelim&gt;&lt;RightDelim&gt;}&lt;/RightDelim&gt;&lt;FontName&gt;Times New Roman&lt;/FontName&gt;&lt;FontSize&gt;11&lt;/FontSize&gt;&lt;ReflistTitle&gt;&lt;/ReflistTitle&gt;&lt;StartingRefnum&gt;1&lt;/StartingRefnum&gt;&lt;FirstLineIndent&gt;0&lt;/FirstLineIndent&gt;&lt;HangingIndent&gt;36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9zx9raxpstxxhevrxhp9s5kdv0dzs9e59fv&quot;&gt;chris-Converted&lt;record-ids&gt;&lt;item&gt;475&lt;/item&gt;&lt;item&gt;1430&lt;/item&gt;&lt;item&gt;1431&lt;/item&gt;&lt;item&gt;1499&lt;/item&gt;&lt;item&gt;1746&lt;/item&gt;&lt;item&gt;1784&lt;/item&gt;&lt;item&gt;1786&lt;/item&gt;&lt;item&gt;1851&lt;/item&gt;&lt;item&gt;2009&lt;/item&gt;&lt;item&gt;2013&lt;/item&gt;&lt;item&gt;2032&lt;/item&gt;&lt;item&gt;2041&lt;/item&gt;&lt;item&gt;2043&lt;/item&gt;&lt;item&gt;2067&lt;/item&gt;&lt;item&gt;2078&lt;/item&gt;&lt;item&gt;2083&lt;/item&gt;&lt;item&gt;2123&lt;/item&gt;&lt;item&gt;2124&lt;/item&gt;&lt;item&gt;2125&lt;/item&gt;&lt;item&gt;2126&lt;/item&gt;&lt;item&gt;2129&lt;/item&gt;&lt;item&gt;2135&lt;/item&gt;&lt;item&gt;2179&lt;/item&gt;&lt;item&gt;2189&lt;/item&gt;&lt;item&gt;2528&lt;/item&gt;&lt;item&gt;2529&lt;/item&gt;&lt;item&gt;2609&lt;/item&gt;&lt;item&gt;2725&lt;/item&gt;&lt;item&gt;2803&lt;/item&gt;&lt;item&gt;2887&lt;/item&gt;&lt;item&gt;2898&lt;/item&gt;&lt;item&gt;2902&lt;/item&gt;&lt;item&gt;2903&lt;/item&gt;&lt;item&gt;2927&lt;/item&gt;&lt;item&gt;2928&lt;/item&gt;&lt;item&gt;2929&lt;/item&gt;&lt;item&gt;2930&lt;/item&gt;&lt;item&gt;2931&lt;/item&gt;&lt;item&gt;2932&lt;/item&gt;&lt;item&gt;2934&lt;/item&gt;&lt;item&gt;2937&lt;/item&gt;&lt;item&gt;3245&lt;/item&gt;&lt;item&gt;3248&lt;/item&gt;&lt;item&gt;3359&lt;/item&gt;&lt;item&gt;3360&lt;/item&gt;&lt;item&gt;3361&lt;/item&gt;&lt;item&gt;3362&lt;/item&gt;&lt;item&gt;3363&lt;/item&gt;&lt;item&gt;3364&lt;/item&gt;&lt;item&gt;3366&lt;/item&gt;&lt;item&gt;3367&lt;/item&gt;&lt;item&gt;3368&lt;/item&gt;&lt;item&gt;3369&lt;/item&gt;&lt;item&gt;3371&lt;/item&gt;&lt;item&gt;3373&lt;/item&gt;&lt;item&gt;3374&lt;/item&gt;&lt;item&gt;3375&lt;/item&gt;&lt;item&gt;3376&lt;/item&gt;&lt;item&gt;3377&lt;/item&gt;&lt;item&gt;3378&lt;/item&gt;&lt;item&gt;3379&lt;/item&gt;&lt;item&gt;3380&lt;/item&gt;&lt;item&gt;3381&lt;/item&gt;&lt;item&gt;3382&lt;/item&gt;&lt;item&gt;3383&lt;/item&gt;&lt;/record-ids&gt;&lt;/item&gt;&lt;/Libraries&gt;"/>
  </w:docVars>
  <w:rsids>
    <w:rsidRoot w:val="006A5E9E"/>
    <w:rsid w:val="000018C5"/>
    <w:rsid w:val="000039C7"/>
    <w:rsid w:val="00003AC2"/>
    <w:rsid w:val="00004033"/>
    <w:rsid w:val="00010B8B"/>
    <w:rsid w:val="0001342B"/>
    <w:rsid w:val="00015F3D"/>
    <w:rsid w:val="0002111D"/>
    <w:rsid w:val="00021D4C"/>
    <w:rsid w:val="000221E3"/>
    <w:rsid w:val="000231A6"/>
    <w:rsid w:val="000255FB"/>
    <w:rsid w:val="00025A67"/>
    <w:rsid w:val="00031D38"/>
    <w:rsid w:val="0003232B"/>
    <w:rsid w:val="00032A48"/>
    <w:rsid w:val="00037691"/>
    <w:rsid w:val="00040549"/>
    <w:rsid w:val="00040C79"/>
    <w:rsid w:val="000423F7"/>
    <w:rsid w:val="00046C9A"/>
    <w:rsid w:val="00046E9D"/>
    <w:rsid w:val="00047F42"/>
    <w:rsid w:val="000503D6"/>
    <w:rsid w:val="00051AB1"/>
    <w:rsid w:val="000568F9"/>
    <w:rsid w:val="00057411"/>
    <w:rsid w:val="00063022"/>
    <w:rsid w:val="000665CE"/>
    <w:rsid w:val="00067F0A"/>
    <w:rsid w:val="000740DD"/>
    <w:rsid w:val="00074EB5"/>
    <w:rsid w:val="00075660"/>
    <w:rsid w:val="00076274"/>
    <w:rsid w:val="00087406"/>
    <w:rsid w:val="00092380"/>
    <w:rsid w:val="00093824"/>
    <w:rsid w:val="0009385E"/>
    <w:rsid w:val="00095156"/>
    <w:rsid w:val="00096039"/>
    <w:rsid w:val="00097EE9"/>
    <w:rsid w:val="000A02BE"/>
    <w:rsid w:val="000A3684"/>
    <w:rsid w:val="000A36A5"/>
    <w:rsid w:val="000A4297"/>
    <w:rsid w:val="000A6465"/>
    <w:rsid w:val="000A6B37"/>
    <w:rsid w:val="000A7B2A"/>
    <w:rsid w:val="000A7E41"/>
    <w:rsid w:val="000B1A19"/>
    <w:rsid w:val="000B2487"/>
    <w:rsid w:val="000B5352"/>
    <w:rsid w:val="000B5BA3"/>
    <w:rsid w:val="000C2A7A"/>
    <w:rsid w:val="000C41AD"/>
    <w:rsid w:val="000C59BF"/>
    <w:rsid w:val="000C7AF7"/>
    <w:rsid w:val="000C7D4D"/>
    <w:rsid w:val="000C7E65"/>
    <w:rsid w:val="000D354F"/>
    <w:rsid w:val="000D3DEB"/>
    <w:rsid w:val="000D3E8B"/>
    <w:rsid w:val="000D60B1"/>
    <w:rsid w:val="000E1CD9"/>
    <w:rsid w:val="000E4331"/>
    <w:rsid w:val="000F0A74"/>
    <w:rsid w:val="000F36F8"/>
    <w:rsid w:val="000F3FB1"/>
    <w:rsid w:val="000F4AC0"/>
    <w:rsid w:val="000F5C2D"/>
    <w:rsid w:val="000F5F2A"/>
    <w:rsid w:val="00102731"/>
    <w:rsid w:val="00102A90"/>
    <w:rsid w:val="00105470"/>
    <w:rsid w:val="00105A59"/>
    <w:rsid w:val="00106367"/>
    <w:rsid w:val="00106A63"/>
    <w:rsid w:val="00106A74"/>
    <w:rsid w:val="00111772"/>
    <w:rsid w:val="001136C7"/>
    <w:rsid w:val="001152E7"/>
    <w:rsid w:val="00122FD9"/>
    <w:rsid w:val="00124F1D"/>
    <w:rsid w:val="00126228"/>
    <w:rsid w:val="00126970"/>
    <w:rsid w:val="001278C8"/>
    <w:rsid w:val="00127A67"/>
    <w:rsid w:val="00132964"/>
    <w:rsid w:val="00133FC1"/>
    <w:rsid w:val="00140801"/>
    <w:rsid w:val="001428AE"/>
    <w:rsid w:val="00142930"/>
    <w:rsid w:val="0014312D"/>
    <w:rsid w:val="00143AB5"/>
    <w:rsid w:val="00144C34"/>
    <w:rsid w:val="00145042"/>
    <w:rsid w:val="00146AB8"/>
    <w:rsid w:val="001471D0"/>
    <w:rsid w:val="001506C8"/>
    <w:rsid w:val="00154720"/>
    <w:rsid w:val="00154B7A"/>
    <w:rsid w:val="00155E87"/>
    <w:rsid w:val="00156118"/>
    <w:rsid w:val="00156550"/>
    <w:rsid w:val="001572E0"/>
    <w:rsid w:val="0016006D"/>
    <w:rsid w:val="00160870"/>
    <w:rsid w:val="00160A8A"/>
    <w:rsid w:val="00160A8B"/>
    <w:rsid w:val="0016522C"/>
    <w:rsid w:val="001702C8"/>
    <w:rsid w:val="001704D7"/>
    <w:rsid w:val="00170B6C"/>
    <w:rsid w:val="00173C9A"/>
    <w:rsid w:val="00173E66"/>
    <w:rsid w:val="00180165"/>
    <w:rsid w:val="00181CD2"/>
    <w:rsid w:val="001856AA"/>
    <w:rsid w:val="001918CC"/>
    <w:rsid w:val="00191977"/>
    <w:rsid w:val="001940BD"/>
    <w:rsid w:val="00194906"/>
    <w:rsid w:val="0019535E"/>
    <w:rsid w:val="00195D01"/>
    <w:rsid w:val="001975A6"/>
    <w:rsid w:val="00197A7A"/>
    <w:rsid w:val="001A0D9C"/>
    <w:rsid w:val="001A239C"/>
    <w:rsid w:val="001A7010"/>
    <w:rsid w:val="001B3628"/>
    <w:rsid w:val="001B7F91"/>
    <w:rsid w:val="001C2C04"/>
    <w:rsid w:val="001C610B"/>
    <w:rsid w:val="001C646E"/>
    <w:rsid w:val="001C7212"/>
    <w:rsid w:val="001C736A"/>
    <w:rsid w:val="001D251E"/>
    <w:rsid w:val="001D451D"/>
    <w:rsid w:val="001D5346"/>
    <w:rsid w:val="001D6BD4"/>
    <w:rsid w:val="001D7578"/>
    <w:rsid w:val="001E0661"/>
    <w:rsid w:val="001E088C"/>
    <w:rsid w:val="001E0E09"/>
    <w:rsid w:val="001E3815"/>
    <w:rsid w:val="001E456B"/>
    <w:rsid w:val="001E572C"/>
    <w:rsid w:val="001E59CE"/>
    <w:rsid w:val="001E7469"/>
    <w:rsid w:val="001F16A9"/>
    <w:rsid w:val="001F2DFC"/>
    <w:rsid w:val="001F305C"/>
    <w:rsid w:val="001F32EE"/>
    <w:rsid w:val="00200582"/>
    <w:rsid w:val="002009E7"/>
    <w:rsid w:val="002015B9"/>
    <w:rsid w:val="00204467"/>
    <w:rsid w:val="00205391"/>
    <w:rsid w:val="002053D0"/>
    <w:rsid w:val="00207280"/>
    <w:rsid w:val="002100DD"/>
    <w:rsid w:val="0021047D"/>
    <w:rsid w:val="00213174"/>
    <w:rsid w:val="002133E6"/>
    <w:rsid w:val="002140C2"/>
    <w:rsid w:val="00217251"/>
    <w:rsid w:val="00217A4A"/>
    <w:rsid w:val="00220F89"/>
    <w:rsid w:val="002216F1"/>
    <w:rsid w:val="00223B37"/>
    <w:rsid w:val="002255DE"/>
    <w:rsid w:val="00226C62"/>
    <w:rsid w:val="00230804"/>
    <w:rsid w:val="002309B5"/>
    <w:rsid w:val="002347F6"/>
    <w:rsid w:val="002361DF"/>
    <w:rsid w:val="0023712B"/>
    <w:rsid w:val="0024054C"/>
    <w:rsid w:val="00241167"/>
    <w:rsid w:val="00242471"/>
    <w:rsid w:val="00243B04"/>
    <w:rsid w:val="00243D77"/>
    <w:rsid w:val="00244BA8"/>
    <w:rsid w:val="00245CFB"/>
    <w:rsid w:val="0024699A"/>
    <w:rsid w:val="0025057A"/>
    <w:rsid w:val="00250F24"/>
    <w:rsid w:val="00254671"/>
    <w:rsid w:val="0025729B"/>
    <w:rsid w:val="00257D20"/>
    <w:rsid w:val="0026794A"/>
    <w:rsid w:val="00271B45"/>
    <w:rsid w:val="002725EB"/>
    <w:rsid w:val="0027353E"/>
    <w:rsid w:val="00273F38"/>
    <w:rsid w:val="00275640"/>
    <w:rsid w:val="002773A0"/>
    <w:rsid w:val="00282C67"/>
    <w:rsid w:val="00284CD8"/>
    <w:rsid w:val="00284D94"/>
    <w:rsid w:val="00286502"/>
    <w:rsid w:val="002869B6"/>
    <w:rsid w:val="00286B09"/>
    <w:rsid w:val="00286BA0"/>
    <w:rsid w:val="00291561"/>
    <w:rsid w:val="00293F2D"/>
    <w:rsid w:val="00293FA2"/>
    <w:rsid w:val="002945FA"/>
    <w:rsid w:val="0029489B"/>
    <w:rsid w:val="002973B6"/>
    <w:rsid w:val="002A29E5"/>
    <w:rsid w:val="002A2C6B"/>
    <w:rsid w:val="002A3F69"/>
    <w:rsid w:val="002A5D71"/>
    <w:rsid w:val="002A623D"/>
    <w:rsid w:val="002B13A1"/>
    <w:rsid w:val="002B13E2"/>
    <w:rsid w:val="002B280A"/>
    <w:rsid w:val="002B2851"/>
    <w:rsid w:val="002B5780"/>
    <w:rsid w:val="002B667C"/>
    <w:rsid w:val="002C0213"/>
    <w:rsid w:val="002C052B"/>
    <w:rsid w:val="002C2772"/>
    <w:rsid w:val="002C421C"/>
    <w:rsid w:val="002C5466"/>
    <w:rsid w:val="002C56ED"/>
    <w:rsid w:val="002C6F18"/>
    <w:rsid w:val="002D2FFE"/>
    <w:rsid w:val="002D6B2B"/>
    <w:rsid w:val="002D7A1E"/>
    <w:rsid w:val="002D7B9C"/>
    <w:rsid w:val="002E134B"/>
    <w:rsid w:val="002E2914"/>
    <w:rsid w:val="002E2DC7"/>
    <w:rsid w:val="002E38E8"/>
    <w:rsid w:val="002E4DDF"/>
    <w:rsid w:val="002E5468"/>
    <w:rsid w:val="002E546B"/>
    <w:rsid w:val="002E58C3"/>
    <w:rsid w:val="002E5C13"/>
    <w:rsid w:val="002E699B"/>
    <w:rsid w:val="002E7F34"/>
    <w:rsid w:val="002F094B"/>
    <w:rsid w:val="002F0A65"/>
    <w:rsid w:val="002F43AE"/>
    <w:rsid w:val="002F490C"/>
    <w:rsid w:val="002F6414"/>
    <w:rsid w:val="002F65A7"/>
    <w:rsid w:val="002F6C9F"/>
    <w:rsid w:val="002F7708"/>
    <w:rsid w:val="003003AB"/>
    <w:rsid w:val="00301D6F"/>
    <w:rsid w:val="00301E77"/>
    <w:rsid w:val="003040BD"/>
    <w:rsid w:val="0030512F"/>
    <w:rsid w:val="003055A1"/>
    <w:rsid w:val="003062E7"/>
    <w:rsid w:val="003068C9"/>
    <w:rsid w:val="00307B83"/>
    <w:rsid w:val="00311861"/>
    <w:rsid w:val="00314CD3"/>
    <w:rsid w:val="00315300"/>
    <w:rsid w:val="00317609"/>
    <w:rsid w:val="003214C1"/>
    <w:rsid w:val="0032521F"/>
    <w:rsid w:val="00327379"/>
    <w:rsid w:val="003275A3"/>
    <w:rsid w:val="00330C1F"/>
    <w:rsid w:val="0033177B"/>
    <w:rsid w:val="00340754"/>
    <w:rsid w:val="00342D29"/>
    <w:rsid w:val="00343F68"/>
    <w:rsid w:val="003447FC"/>
    <w:rsid w:val="00346EE9"/>
    <w:rsid w:val="0035185A"/>
    <w:rsid w:val="00352A78"/>
    <w:rsid w:val="00360BEC"/>
    <w:rsid w:val="003613DE"/>
    <w:rsid w:val="003614BE"/>
    <w:rsid w:val="003647CF"/>
    <w:rsid w:val="00364994"/>
    <w:rsid w:val="00370131"/>
    <w:rsid w:val="00370185"/>
    <w:rsid w:val="00371489"/>
    <w:rsid w:val="00373347"/>
    <w:rsid w:val="0037668C"/>
    <w:rsid w:val="00391361"/>
    <w:rsid w:val="003920EA"/>
    <w:rsid w:val="00393D10"/>
    <w:rsid w:val="003956E0"/>
    <w:rsid w:val="00395801"/>
    <w:rsid w:val="003959D1"/>
    <w:rsid w:val="00397DC5"/>
    <w:rsid w:val="003A03A6"/>
    <w:rsid w:val="003A2E9B"/>
    <w:rsid w:val="003A3944"/>
    <w:rsid w:val="003A40B5"/>
    <w:rsid w:val="003A5801"/>
    <w:rsid w:val="003B3BEC"/>
    <w:rsid w:val="003B5E6A"/>
    <w:rsid w:val="003B67B0"/>
    <w:rsid w:val="003B6AD1"/>
    <w:rsid w:val="003B7106"/>
    <w:rsid w:val="003C0CA3"/>
    <w:rsid w:val="003C1236"/>
    <w:rsid w:val="003C2035"/>
    <w:rsid w:val="003C473B"/>
    <w:rsid w:val="003C5D8A"/>
    <w:rsid w:val="003C743E"/>
    <w:rsid w:val="003D1F10"/>
    <w:rsid w:val="003D5ECA"/>
    <w:rsid w:val="003D655E"/>
    <w:rsid w:val="003D7F63"/>
    <w:rsid w:val="003E1863"/>
    <w:rsid w:val="003E220E"/>
    <w:rsid w:val="003E26BF"/>
    <w:rsid w:val="003E2817"/>
    <w:rsid w:val="003E4898"/>
    <w:rsid w:val="003F0D55"/>
    <w:rsid w:val="003F2888"/>
    <w:rsid w:val="003F40AF"/>
    <w:rsid w:val="003F68A6"/>
    <w:rsid w:val="00403219"/>
    <w:rsid w:val="00413C31"/>
    <w:rsid w:val="0041424B"/>
    <w:rsid w:val="00421141"/>
    <w:rsid w:val="004213FC"/>
    <w:rsid w:val="00423535"/>
    <w:rsid w:val="00424E9B"/>
    <w:rsid w:val="00425A35"/>
    <w:rsid w:val="00426CFE"/>
    <w:rsid w:val="00431804"/>
    <w:rsid w:val="00431DDA"/>
    <w:rsid w:val="004358B7"/>
    <w:rsid w:val="0044142C"/>
    <w:rsid w:val="004417E8"/>
    <w:rsid w:val="004422E0"/>
    <w:rsid w:val="00442928"/>
    <w:rsid w:val="00442DC4"/>
    <w:rsid w:val="004433CE"/>
    <w:rsid w:val="00443550"/>
    <w:rsid w:val="00443A8C"/>
    <w:rsid w:val="00444CC1"/>
    <w:rsid w:val="004453E4"/>
    <w:rsid w:val="004521B7"/>
    <w:rsid w:val="00454840"/>
    <w:rsid w:val="00456C5D"/>
    <w:rsid w:val="004679BE"/>
    <w:rsid w:val="00470AC9"/>
    <w:rsid w:val="0047262C"/>
    <w:rsid w:val="004726D1"/>
    <w:rsid w:val="00474232"/>
    <w:rsid w:val="004748DF"/>
    <w:rsid w:val="00475A94"/>
    <w:rsid w:val="00483E72"/>
    <w:rsid w:val="00484CFE"/>
    <w:rsid w:val="00484D8D"/>
    <w:rsid w:val="004858FE"/>
    <w:rsid w:val="004873A2"/>
    <w:rsid w:val="004902B9"/>
    <w:rsid w:val="004908B2"/>
    <w:rsid w:val="004947D3"/>
    <w:rsid w:val="00495F00"/>
    <w:rsid w:val="00496349"/>
    <w:rsid w:val="004A165D"/>
    <w:rsid w:val="004A3B78"/>
    <w:rsid w:val="004A441E"/>
    <w:rsid w:val="004A53BD"/>
    <w:rsid w:val="004B3DC4"/>
    <w:rsid w:val="004B41A2"/>
    <w:rsid w:val="004B4330"/>
    <w:rsid w:val="004B4DDF"/>
    <w:rsid w:val="004B5B78"/>
    <w:rsid w:val="004B5D88"/>
    <w:rsid w:val="004B5EA6"/>
    <w:rsid w:val="004C1B49"/>
    <w:rsid w:val="004C1B6F"/>
    <w:rsid w:val="004C2DFD"/>
    <w:rsid w:val="004C2E49"/>
    <w:rsid w:val="004C5FF7"/>
    <w:rsid w:val="004D0102"/>
    <w:rsid w:val="004D0D1C"/>
    <w:rsid w:val="004D3DA5"/>
    <w:rsid w:val="004D6C03"/>
    <w:rsid w:val="004D7877"/>
    <w:rsid w:val="004D7C02"/>
    <w:rsid w:val="004E097C"/>
    <w:rsid w:val="004E291B"/>
    <w:rsid w:val="004E39A6"/>
    <w:rsid w:val="004E3DEA"/>
    <w:rsid w:val="004E4280"/>
    <w:rsid w:val="004E5F0A"/>
    <w:rsid w:val="004E64E8"/>
    <w:rsid w:val="004E6B75"/>
    <w:rsid w:val="004E70AB"/>
    <w:rsid w:val="004F63C9"/>
    <w:rsid w:val="004F7572"/>
    <w:rsid w:val="005058C1"/>
    <w:rsid w:val="0050605E"/>
    <w:rsid w:val="00506CCF"/>
    <w:rsid w:val="00510A9A"/>
    <w:rsid w:val="00511141"/>
    <w:rsid w:val="0051208D"/>
    <w:rsid w:val="00512558"/>
    <w:rsid w:val="00515AD4"/>
    <w:rsid w:val="005166FF"/>
    <w:rsid w:val="005174E2"/>
    <w:rsid w:val="0052070B"/>
    <w:rsid w:val="0052176D"/>
    <w:rsid w:val="005242B2"/>
    <w:rsid w:val="0052603A"/>
    <w:rsid w:val="00526479"/>
    <w:rsid w:val="005264E6"/>
    <w:rsid w:val="00526600"/>
    <w:rsid w:val="00527080"/>
    <w:rsid w:val="00527B54"/>
    <w:rsid w:val="00531A25"/>
    <w:rsid w:val="00531AD8"/>
    <w:rsid w:val="00532DAB"/>
    <w:rsid w:val="005336B4"/>
    <w:rsid w:val="005359EB"/>
    <w:rsid w:val="00535A11"/>
    <w:rsid w:val="00536666"/>
    <w:rsid w:val="00536E4C"/>
    <w:rsid w:val="0054157D"/>
    <w:rsid w:val="005417E6"/>
    <w:rsid w:val="00543425"/>
    <w:rsid w:val="00550132"/>
    <w:rsid w:val="00555874"/>
    <w:rsid w:val="005566C5"/>
    <w:rsid w:val="00562F35"/>
    <w:rsid w:val="00563B67"/>
    <w:rsid w:val="00564A28"/>
    <w:rsid w:val="005660E6"/>
    <w:rsid w:val="0056613A"/>
    <w:rsid w:val="0056693A"/>
    <w:rsid w:val="00566EE4"/>
    <w:rsid w:val="005672E1"/>
    <w:rsid w:val="005716E7"/>
    <w:rsid w:val="00571EAA"/>
    <w:rsid w:val="005734BA"/>
    <w:rsid w:val="0057410F"/>
    <w:rsid w:val="005759F5"/>
    <w:rsid w:val="00581F2E"/>
    <w:rsid w:val="00581FA8"/>
    <w:rsid w:val="0058421D"/>
    <w:rsid w:val="00586102"/>
    <w:rsid w:val="005919F4"/>
    <w:rsid w:val="00594D39"/>
    <w:rsid w:val="005A0681"/>
    <w:rsid w:val="005A0C6E"/>
    <w:rsid w:val="005A1C5E"/>
    <w:rsid w:val="005A2967"/>
    <w:rsid w:val="005A31B6"/>
    <w:rsid w:val="005A4662"/>
    <w:rsid w:val="005A4B53"/>
    <w:rsid w:val="005A6020"/>
    <w:rsid w:val="005A70DF"/>
    <w:rsid w:val="005A7DFF"/>
    <w:rsid w:val="005B0F92"/>
    <w:rsid w:val="005B1820"/>
    <w:rsid w:val="005B3602"/>
    <w:rsid w:val="005B5306"/>
    <w:rsid w:val="005B6432"/>
    <w:rsid w:val="005B6C34"/>
    <w:rsid w:val="005B7247"/>
    <w:rsid w:val="005C1608"/>
    <w:rsid w:val="005C2E35"/>
    <w:rsid w:val="005D1780"/>
    <w:rsid w:val="005D1A46"/>
    <w:rsid w:val="005D4CFB"/>
    <w:rsid w:val="005D600A"/>
    <w:rsid w:val="005D694F"/>
    <w:rsid w:val="005E1A4E"/>
    <w:rsid w:val="005E219A"/>
    <w:rsid w:val="005E4075"/>
    <w:rsid w:val="005E4F39"/>
    <w:rsid w:val="005E5955"/>
    <w:rsid w:val="005E6736"/>
    <w:rsid w:val="005E6E19"/>
    <w:rsid w:val="005F1C82"/>
    <w:rsid w:val="005F2108"/>
    <w:rsid w:val="005F2713"/>
    <w:rsid w:val="005F4AC4"/>
    <w:rsid w:val="005F653F"/>
    <w:rsid w:val="00602E6C"/>
    <w:rsid w:val="00603575"/>
    <w:rsid w:val="00604B1B"/>
    <w:rsid w:val="006055AB"/>
    <w:rsid w:val="00606F62"/>
    <w:rsid w:val="00611574"/>
    <w:rsid w:val="00616EFF"/>
    <w:rsid w:val="006212BA"/>
    <w:rsid w:val="00623877"/>
    <w:rsid w:val="00624118"/>
    <w:rsid w:val="00624CFE"/>
    <w:rsid w:val="00626010"/>
    <w:rsid w:val="00626C13"/>
    <w:rsid w:val="00626F3B"/>
    <w:rsid w:val="006279F3"/>
    <w:rsid w:val="00627DDB"/>
    <w:rsid w:val="006313E4"/>
    <w:rsid w:val="006377BC"/>
    <w:rsid w:val="00640ACB"/>
    <w:rsid w:val="006414C0"/>
    <w:rsid w:val="006452B4"/>
    <w:rsid w:val="006455A1"/>
    <w:rsid w:val="00645A30"/>
    <w:rsid w:val="006465E1"/>
    <w:rsid w:val="0064797C"/>
    <w:rsid w:val="00655B7C"/>
    <w:rsid w:val="0065799F"/>
    <w:rsid w:val="00657B43"/>
    <w:rsid w:val="00662ABA"/>
    <w:rsid w:val="00666755"/>
    <w:rsid w:val="00670BCB"/>
    <w:rsid w:val="00671220"/>
    <w:rsid w:val="00672D72"/>
    <w:rsid w:val="006741AA"/>
    <w:rsid w:val="00674B66"/>
    <w:rsid w:val="00675674"/>
    <w:rsid w:val="00680577"/>
    <w:rsid w:val="006822FE"/>
    <w:rsid w:val="006827EC"/>
    <w:rsid w:val="00683CC2"/>
    <w:rsid w:val="00684702"/>
    <w:rsid w:val="0068633A"/>
    <w:rsid w:val="0069148A"/>
    <w:rsid w:val="00691F9E"/>
    <w:rsid w:val="00692A74"/>
    <w:rsid w:val="00693AD0"/>
    <w:rsid w:val="00695AD3"/>
    <w:rsid w:val="0069744E"/>
    <w:rsid w:val="006A0F9E"/>
    <w:rsid w:val="006A1DA4"/>
    <w:rsid w:val="006A30A3"/>
    <w:rsid w:val="006A38CD"/>
    <w:rsid w:val="006A449D"/>
    <w:rsid w:val="006A47EE"/>
    <w:rsid w:val="006A5E9E"/>
    <w:rsid w:val="006A6A54"/>
    <w:rsid w:val="006A7B3C"/>
    <w:rsid w:val="006B1F63"/>
    <w:rsid w:val="006B286F"/>
    <w:rsid w:val="006B2D7A"/>
    <w:rsid w:val="006B4B3B"/>
    <w:rsid w:val="006B506A"/>
    <w:rsid w:val="006C1B66"/>
    <w:rsid w:val="006C1FED"/>
    <w:rsid w:val="006C20B2"/>
    <w:rsid w:val="006C3896"/>
    <w:rsid w:val="006C3BBE"/>
    <w:rsid w:val="006C3DF0"/>
    <w:rsid w:val="006C49A6"/>
    <w:rsid w:val="006C4C75"/>
    <w:rsid w:val="006C580D"/>
    <w:rsid w:val="006C63D9"/>
    <w:rsid w:val="006C6FE8"/>
    <w:rsid w:val="006D654F"/>
    <w:rsid w:val="006D7C86"/>
    <w:rsid w:val="006E2587"/>
    <w:rsid w:val="006E5045"/>
    <w:rsid w:val="006E5B19"/>
    <w:rsid w:val="006E6B65"/>
    <w:rsid w:val="006E79C0"/>
    <w:rsid w:val="006F02C3"/>
    <w:rsid w:val="006F0EB8"/>
    <w:rsid w:val="006F207E"/>
    <w:rsid w:val="006F38D5"/>
    <w:rsid w:val="006F4654"/>
    <w:rsid w:val="006F4766"/>
    <w:rsid w:val="007000DA"/>
    <w:rsid w:val="00704A75"/>
    <w:rsid w:val="00704C04"/>
    <w:rsid w:val="007058AE"/>
    <w:rsid w:val="007159F4"/>
    <w:rsid w:val="00716C5B"/>
    <w:rsid w:val="00723205"/>
    <w:rsid w:val="007278AC"/>
    <w:rsid w:val="00730585"/>
    <w:rsid w:val="007323E5"/>
    <w:rsid w:val="007346A5"/>
    <w:rsid w:val="007425AC"/>
    <w:rsid w:val="00745E4A"/>
    <w:rsid w:val="00747EF7"/>
    <w:rsid w:val="00750A04"/>
    <w:rsid w:val="00750B70"/>
    <w:rsid w:val="00750DB4"/>
    <w:rsid w:val="00751DAE"/>
    <w:rsid w:val="00752D13"/>
    <w:rsid w:val="00754D88"/>
    <w:rsid w:val="00754E64"/>
    <w:rsid w:val="00755996"/>
    <w:rsid w:val="00756852"/>
    <w:rsid w:val="00757C39"/>
    <w:rsid w:val="00762A54"/>
    <w:rsid w:val="00762D91"/>
    <w:rsid w:val="007648DA"/>
    <w:rsid w:val="00766803"/>
    <w:rsid w:val="00766D17"/>
    <w:rsid w:val="007701B4"/>
    <w:rsid w:val="00771F1C"/>
    <w:rsid w:val="00772EA0"/>
    <w:rsid w:val="00773AAB"/>
    <w:rsid w:val="00777134"/>
    <w:rsid w:val="007776AF"/>
    <w:rsid w:val="007777EC"/>
    <w:rsid w:val="00780269"/>
    <w:rsid w:val="007839A6"/>
    <w:rsid w:val="00784865"/>
    <w:rsid w:val="00790DE2"/>
    <w:rsid w:val="0079270B"/>
    <w:rsid w:val="00792F27"/>
    <w:rsid w:val="00793186"/>
    <w:rsid w:val="007976D9"/>
    <w:rsid w:val="007A19AF"/>
    <w:rsid w:val="007A2ABB"/>
    <w:rsid w:val="007A5E7D"/>
    <w:rsid w:val="007A66D0"/>
    <w:rsid w:val="007A70B1"/>
    <w:rsid w:val="007A7E9D"/>
    <w:rsid w:val="007B2912"/>
    <w:rsid w:val="007B798A"/>
    <w:rsid w:val="007C1BE0"/>
    <w:rsid w:val="007C2BA8"/>
    <w:rsid w:val="007C5997"/>
    <w:rsid w:val="007C5D19"/>
    <w:rsid w:val="007C6878"/>
    <w:rsid w:val="007C702D"/>
    <w:rsid w:val="007C7323"/>
    <w:rsid w:val="007D1077"/>
    <w:rsid w:val="007D1C16"/>
    <w:rsid w:val="007D3492"/>
    <w:rsid w:val="007D5B47"/>
    <w:rsid w:val="007D6AC4"/>
    <w:rsid w:val="007D78B8"/>
    <w:rsid w:val="007E08F9"/>
    <w:rsid w:val="007E10C3"/>
    <w:rsid w:val="007E4406"/>
    <w:rsid w:val="007E55E7"/>
    <w:rsid w:val="007E7019"/>
    <w:rsid w:val="007F052B"/>
    <w:rsid w:val="007F0D5E"/>
    <w:rsid w:val="007F1AE2"/>
    <w:rsid w:val="007F317C"/>
    <w:rsid w:val="007F66D0"/>
    <w:rsid w:val="007F6756"/>
    <w:rsid w:val="00801890"/>
    <w:rsid w:val="0080314C"/>
    <w:rsid w:val="00803676"/>
    <w:rsid w:val="0080423C"/>
    <w:rsid w:val="00806791"/>
    <w:rsid w:val="00806C34"/>
    <w:rsid w:val="00807E72"/>
    <w:rsid w:val="00812D5F"/>
    <w:rsid w:val="008139FB"/>
    <w:rsid w:val="008158FC"/>
    <w:rsid w:val="00815FC3"/>
    <w:rsid w:val="00816CCE"/>
    <w:rsid w:val="00817ABD"/>
    <w:rsid w:val="00817AD9"/>
    <w:rsid w:val="008200A9"/>
    <w:rsid w:val="00822D2F"/>
    <w:rsid w:val="00822D5B"/>
    <w:rsid w:val="00825593"/>
    <w:rsid w:val="00826619"/>
    <w:rsid w:val="008279AA"/>
    <w:rsid w:val="00832437"/>
    <w:rsid w:val="00833371"/>
    <w:rsid w:val="00835D07"/>
    <w:rsid w:val="0083622A"/>
    <w:rsid w:val="00845046"/>
    <w:rsid w:val="00845A00"/>
    <w:rsid w:val="00845E3F"/>
    <w:rsid w:val="0084683B"/>
    <w:rsid w:val="008515F1"/>
    <w:rsid w:val="00852BCF"/>
    <w:rsid w:val="00853E1C"/>
    <w:rsid w:val="00854D28"/>
    <w:rsid w:val="008558D2"/>
    <w:rsid w:val="00855AF0"/>
    <w:rsid w:val="00857729"/>
    <w:rsid w:val="00857825"/>
    <w:rsid w:val="008646D8"/>
    <w:rsid w:val="00864752"/>
    <w:rsid w:val="00866E08"/>
    <w:rsid w:val="00872AE5"/>
    <w:rsid w:val="00874E63"/>
    <w:rsid w:val="00875BE2"/>
    <w:rsid w:val="00875E93"/>
    <w:rsid w:val="008769C7"/>
    <w:rsid w:val="008771E9"/>
    <w:rsid w:val="008803A9"/>
    <w:rsid w:val="00886BCF"/>
    <w:rsid w:val="008874A3"/>
    <w:rsid w:val="0088790A"/>
    <w:rsid w:val="00890628"/>
    <w:rsid w:val="00891855"/>
    <w:rsid w:val="00891F71"/>
    <w:rsid w:val="00894F75"/>
    <w:rsid w:val="0089553C"/>
    <w:rsid w:val="00895F62"/>
    <w:rsid w:val="00897C0E"/>
    <w:rsid w:val="008A1A8D"/>
    <w:rsid w:val="008A397D"/>
    <w:rsid w:val="008A5A09"/>
    <w:rsid w:val="008A6771"/>
    <w:rsid w:val="008B52A7"/>
    <w:rsid w:val="008B6D44"/>
    <w:rsid w:val="008B6D4F"/>
    <w:rsid w:val="008B7F33"/>
    <w:rsid w:val="008C0ECB"/>
    <w:rsid w:val="008C19C7"/>
    <w:rsid w:val="008C29A7"/>
    <w:rsid w:val="008C2B8E"/>
    <w:rsid w:val="008C4138"/>
    <w:rsid w:val="008C46C1"/>
    <w:rsid w:val="008D0895"/>
    <w:rsid w:val="008D2CD2"/>
    <w:rsid w:val="008D4032"/>
    <w:rsid w:val="008D4AD2"/>
    <w:rsid w:val="008D4DC9"/>
    <w:rsid w:val="008D4E13"/>
    <w:rsid w:val="008D5F69"/>
    <w:rsid w:val="008D6016"/>
    <w:rsid w:val="008D66AD"/>
    <w:rsid w:val="008D7BB7"/>
    <w:rsid w:val="008E42DE"/>
    <w:rsid w:val="008E4839"/>
    <w:rsid w:val="008E4AA1"/>
    <w:rsid w:val="008E4BE0"/>
    <w:rsid w:val="008E547A"/>
    <w:rsid w:val="008E55D7"/>
    <w:rsid w:val="008E61E5"/>
    <w:rsid w:val="008F1F55"/>
    <w:rsid w:val="008F2066"/>
    <w:rsid w:val="008F659C"/>
    <w:rsid w:val="008F7BEA"/>
    <w:rsid w:val="00900D44"/>
    <w:rsid w:val="0090209F"/>
    <w:rsid w:val="0090251A"/>
    <w:rsid w:val="009050C2"/>
    <w:rsid w:val="00907983"/>
    <w:rsid w:val="00907A81"/>
    <w:rsid w:val="00910002"/>
    <w:rsid w:val="009103CC"/>
    <w:rsid w:val="00910DEA"/>
    <w:rsid w:val="00913C80"/>
    <w:rsid w:val="00914594"/>
    <w:rsid w:val="00915715"/>
    <w:rsid w:val="00920088"/>
    <w:rsid w:val="009200B2"/>
    <w:rsid w:val="00920971"/>
    <w:rsid w:val="00921274"/>
    <w:rsid w:val="00921D10"/>
    <w:rsid w:val="00921E50"/>
    <w:rsid w:val="00923723"/>
    <w:rsid w:val="00924B96"/>
    <w:rsid w:val="00926AD2"/>
    <w:rsid w:val="009328C3"/>
    <w:rsid w:val="00935F87"/>
    <w:rsid w:val="0093615A"/>
    <w:rsid w:val="0093697C"/>
    <w:rsid w:val="00936B18"/>
    <w:rsid w:val="00941194"/>
    <w:rsid w:val="00941E79"/>
    <w:rsid w:val="009434F7"/>
    <w:rsid w:val="00945095"/>
    <w:rsid w:val="00945AF4"/>
    <w:rsid w:val="00945C5E"/>
    <w:rsid w:val="00957BDE"/>
    <w:rsid w:val="00961E61"/>
    <w:rsid w:val="0096264D"/>
    <w:rsid w:val="0096584B"/>
    <w:rsid w:val="0096591A"/>
    <w:rsid w:val="00967EB7"/>
    <w:rsid w:val="00970C4B"/>
    <w:rsid w:val="00970CA4"/>
    <w:rsid w:val="009710FB"/>
    <w:rsid w:val="00975A13"/>
    <w:rsid w:val="00976DD7"/>
    <w:rsid w:val="0098083E"/>
    <w:rsid w:val="0098203A"/>
    <w:rsid w:val="00982545"/>
    <w:rsid w:val="00983C51"/>
    <w:rsid w:val="009850B7"/>
    <w:rsid w:val="00990613"/>
    <w:rsid w:val="00991D0A"/>
    <w:rsid w:val="009968D3"/>
    <w:rsid w:val="00996BB3"/>
    <w:rsid w:val="009A038A"/>
    <w:rsid w:val="009A0C55"/>
    <w:rsid w:val="009A4135"/>
    <w:rsid w:val="009A5466"/>
    <w:rsid w:val="009B1AF4"/>
    <w:rsid w:val="009B524A"/>
    <w:rsid w:val="009B76F1"/>
    <w:rsid w:val="009C0312"/>
    <w:rsid w:val="009C0B1C"/>
    <w:rsid w:val="009C10CA"/>
    <w:rsid w:val="009C3B42"/>
    <w:rsid w:val="009C5683"/>
    <w:rsid w:val="009D3A6A"/>
    <w:rsid w:val="009D51E4"/>
    <w:rsid w:val="009D58E4"/>
    <w:rsid w:val="009D6114"/>
    <w:rsid w:val="009E0E66"/>
    <w:rsid w:val="009E27E3"/>
    <w:rsid w:val="009E3463"/>
    <w:rsid w:val="009E346C"/>
    <w:rsid w:val="009E4581"/>
    <w:rsid w:val="009E4EBB"/>
    <w:rsid w:val="009E50AC"/>
    <w:rsid w:val="009E7F16"/>
    <w:rsid w:val="009F241C"/>
    <w:rsid w:val="009F2518"/>
    <w:rsid w:val="009F5E8B"/>
    <w:rsid w:val="00A004A8"/>
    <w:rsid w:val="00A05BA1"/>
    <w:rsid w:val="00A112DA"/>
    <w:rsid w:val="00A16DE2"/>
    <w:rsid w:val="00A17BB5"/>
    <w:rsid w:val="00A20619"/>
    <w:rsid w:val="00A23365"/>
    <w:rsid w:val="00A268D0"/>
    <w:rsid w:val="00A27735"/>
    <w:rsid w:val="00A306F4"/>
    <w:rsid w:val="00A309C3"/>
    <w:rsid w:val="00A31437"/>
    <w:rsid w:val="00A31D0B"/>
    <w:rsid w:val="00A3385B"/>
    <w:rsid w:val="00A349ED"/>
    <w:rsid w:val="00A34FF2"/>
    <w:rsid w:val="00A37586"/>
    <w:rsid w:val="00A37C32"/>
    <w:rsid w:val="00A37EC9"/>
    <w:rsid w:val="00A4007D"/>
    <w:rsid w:val="00A420C4"/>
    <w:rsid w:val="00A43EC4"/>
    <w:rsid w:val="00A4553A"/>
    <w:rsid w:val="00A52588"/>
    <w:rsid w:val="00A52692"/>
    <w:rsid w:val="00A544ED"/>
    <w:rsid w:val="00A54852"/>
    <w:rsid w:val="00A557CE"/>
    <w:rsid w:val="00A562B3"/>
    <w:rsid w:val="00A56FBA"/>
    <w:rsid w:val="00A577B9"/>
    <w:rsid w:val="00A636C7"/>
    <w:rsid w:val="00A671C1"/>
    <w:rsid w:val="00A704F8"/>
    <w:rsid w:val="00A70C9A"/>
    <w:rsid w:val="00A7127C"/>
    <w:rsid w:val="00A714D0"/>
    <w:rsid w:val="00A71DBE"/>
    <w:rsid w:val="00A73BC1"/>
    <w:rsid w:val="00A74A24"/>
    <w:rsid w:val="00A75BAA"/>
    <w:rsid w:val="00A76947"/>
    <w:rsid w:val="00A85A77"/>
    <w:rsid w:val="00A86711"/>
    <w:rsid w:val="00A94ECC"/>
    <w:rsid w:val="00A94FE8"/>
    <w:rsid w:val="00A95304"/>
    <w:rsid w:val="00A95470"/>
    <w:rsid w:val="00AA0654"/>
    <w:rsid w:val="00AA0E50"/>
    <w:rsid w:val="00AA2A0E"/>
    <w:rsid w:val="00AA3BE3"/>
    <w:rsid w:val="00AA3E0B"/>
    <w:rsid w:val="00AB1618"/>
    <w:rsid w:val="00AB1D41"/>
    <w:rsid w:val="00AB2628"/>
    <w:rsid w:val="00AB32DF"/>
    <w:rsid w:val="00AB3626"/>
    <w:rsid w:val="00AB3781"/>
    <w:rsid w:val="00AB55E0"/>
    <w:rsid w:val="00AB663B"/>
    <w:rsid w:val="00AC03A8"/>
    <w:rsid w:val="00AC11D0"/>
    <w:rsid w:val="00AC2522"/>
    <w:rsid w:val="00AC2729"/>
    <w:rsid w:val="00AC6CC2"/>
    <w:rsid w:val="00AC706F"/>
    <w:rsid w:val="00AD19E0"/>
    <w:rsid w:val="00AD54E4"/>
    <w:rsid w:val="00AD6ACC"/>
    <w:rsid w:val="00AD7757"/>
    <w:rsid w:val="00AE085F"/>
    <w:rsid w:val="00AE3267"/>
    <w:rsid w:val="00AF0BB0"/>
    <w:rsid w:val="00AF1230"/>
    <w:rsid w:val="00AF4B2F"/>
    <w:rsid w:val="00AF5E64"/>
    <w:rsid w:val="00AF7516"/>
    <w:rsid w:val="00AF79A8"/>
    <w:rsid w:val="00B009E1"/>
    <w:rsid w:val="00B01AEE"/>
    <w:rsid w:val="00B03275"/>
    <w:rsid w:val="00B03525"/>
    <w:rsid w:val="00B0707C"/>
    <w:rsid w:val="00B107A1"/>
    <w:rsid w:val="00B1313D"/>
    <w:rsid w:val="00B15248"/>
    <w:rsid w:val="00B15809"/>
    <w:rsid w:val="00B169A0"/>
    <w:rsid w:val="00B22CD2"/>
    <w:rsid w:val="00B22D47"/>
    <w:rsid w:val="00B346B2"/>
    <w:rsid w:val="00B36288"/>
    <w:rsid w:val="00B371B1"/>
    <w:rsid w:val="00B37B3E"/>
    <w:rsid w:val="00B4015B"/>
    <w:rsid w:val="00B40B43"/>
    <w:rsid w:val="00B41F97"/>
    <w:rsid w:val="00B42E88"/>
    <w:rsid w:val="00B42F6D"/>
    <w:rsid w:val="00B43758"/>
    <w:rsid w:val="00B44BD7"/>
    <w:rsid w:val="00B46F9B"/>
    <w:rsid w:val="00B5149C"/>
    <w:rsid w:val="00B51898"/>
    <w:rsid w:val="00B53264"/>
    <w:rsid w:val="00B557B2"/>
    <w:rsid w:val="00B57143"/>
    <w:rsid w:val="00B620A0"/>
    <w:rsid w:val="00B62525"/>
    <w:rsid w:val="00B629FB"/>
    <w:rsid w:val="00B62CBF"/>
    <w:rsid w:val="00B6324B"/>
    <w:rsid w:val="00B63DC5"/>
    <w:rsid w:val="00B64951"/>
    <w:rsid w:val="00B654E7"/>
    <w:rsid w:val="00B661D8"/>
    <w:rsid w:val="00B747AD"/>
    <w:rsid w:val="00B76B6D"/>
    <w:rsid w:val="00B771A4"/>
    <w:rsid w:val="00B77B5C"/>
    <w:rsid w:val="00B77F26"/>
    <w:rsid w:val="00B80A99"/>
    <w:rsid w:val="00B80D47"/>
    <w:rsid w:val="00B80ED5"/>
    <w:rsid w:val="00B83699"/>
    <w:rsid w:val="00B83D67"/>
    <w:rsid w:val="00B91B67"/>
    <w:rsid w:val="00B92732"/>
    <w:rsid w:val="00B95A61"/>
    <w:rsid w:val="00B9620F"/>
    <w:rsid w:val="00BA0F4E"/>
    <w:rsid w:val="00BA29FE"/>
    <w:rsid w:val="00BA327E"/>
    <w:rsid w:val="00BA377C"/>
    <w:rsid w:val="00BA61AB"/>
    <w:rsid w:val="00BA73B8"/>
    <w:rsid w:val="00BB1A38"/>
    <w:rsid w:val="00BB4D0E"/>
    <w:rsid w:val="00BB6F5C"/>
    <w:rsid w:val="00BB7526"/>
    <w:rsid w:val="00BC33D0"/>
    <w:rsid w:val="00BC515F"/>
    <w:rsid w:val="00BD0DD5"/>
    <w:rsid w:val="00BD1EDE"/>
    <w:rsid w:val="00BD5B77"/>
    <w:rsid w:val="00BD7067"/>
    <w:rsid w:val="00BD74B1"/>
    <w:rsid w:val="00BD78E9"/>
    <w:rsid w:val="00BD7EA9"/>
    <w:rsid w:val="00BE0495"/>
    <w:rsid w:val="00BE0662"/>
    <w:rsid w:val="00BE4AA7"/>
    <w:rsid w:val="00BE639C"/>
    <w:rsid w:val="00BE7CF1"/>
    <w:rsid w:val="00BF4225"/>
    <w:rsid w:val="00BF546E"/>
    <w:rsid w:val="00BF5648"/>
    <w:rsid w:val="00BF7578"/>
    <w:rsid w:val="00C002DF"/>
    <w:rsid w:val="00C00D8B"/>
    <w:rsid w:val="00C02BB1"/>
    <w:rsid w:val="00C04413"/>
    <w:rsid w:val="00C06175"/>
    <w:rsid w:val="00C065AC"/>
    <w:rsid w:val="00C1017F"/>
    <w:rsid w:val="00C12655"/>
    <w:rsid w:val="00C12FD7"/>
    <w:rsid w:val="00C13260"/>
    <w:rsid w:val="00C133F9"/>
    <w:rsid w:val="00C14190"/>
    <w:rsid w:val="00C16BD9"/>
    <w:rsid w:val="00C17420"/>
    <w:rsid w:val="00C17C1B"/>
    <w:rsid w:val="00C20585"/>
    <w:rsid w:val="00C23C6A"/>
    <w:rsid w:val="00C24EEE"/>
    <w:rsid w:val="00C2707F"/>
    <w:rsid w:val="00C303C5"/>
    <w:rsid w:val="00C31DBB"/>
    <w:rsid w:val="00C31E6C"/>
    <w:rsid w:val="00C3353C"/>
    <w:rsid w:val="00C34498"/>
    <w:rsid w:val="00C407CC"/>
    <w:rsid w:val="00C41105"/>
    <w:rsid w:val="00C42997"/>
    <w:rsid w:val="00C42D74"/>
    <w:rsid w:val="00C43B4D"/>
    <w:rsid w:val="00C441B1"/>
    <w:rsid w:val="00C45211"/>
    <w:rsid w:val="00C47ECD"/>
    <w:rsid w:val="00C51BEC"/>
    <w:rsid w:val="00C51C06"/>
    <w:rsid w:val="00C52C28"/>
    <w:rsid w:val="00C5632B"/>
    <w:rsid w:val="00C61634"/>
    <w:rsid w:val="00C61F4C"/>
    <w:rsid w:val="00C62AE4"/>
    <w:rsid w:val="00C62E44"/>
    <w:rsid w:val="00C64E1E"/>
    <w:rsid w:val="00C65FA9"/>
    <w:rsid w:val="00C71806"/>
    <w:rsid w:val="00C71C73"/>
    <w:rsid w:val="00C71E0D"/>
    <w:rsid w:val="00C72004"/>
    <w:rsid w:val="00C76F79"/>
    <w:rsid w:val="00C80473"/>
    <w:rsid w:val="00C81E0B"/>
    <w:rsid w:val="00C84B28"/>
    <w:rsid w:val="00C851FA"/>
    <w:rsid w:val="00C85ACD"/>
    <w:rsid w:val="00C907A2"/>
    <w:rsid w:val="00C91992"/>
    <w:rsid w:val="00C92BC2"/>
    <w:rsid w:val="00C957DB"/>
    <w:rsid w:val="00C95DEE"/>
    <w:rsid w:val="00CA04C7"/>
    <w:rsid w:val="00CA18D0"/>
    <w:rsid w:val="00CA1F24"/>
    <w:rsid w:val="00CA2A7A"/>
    <w:rsid w:val="00CA37FF"/>
    <w:rsid w:val="00CA4F72"/>
    <w:rsid w:val="00CA7EF9"/>
    <w:rsid w:val="00CB1054"/>
    <w:rsid w:val="00CB148F"/>
    <w:rsid w:val="00CB6F00"/>
    <w:rsid w:val="00CB7AE1"/>
    <w:rsid w:val="00CB7CE6"/>
    <w:rsid w:val="00CC2694"/>
    <w:rsid w:val="00CC3553"/>
    <w:rsid w:val="00CC7601"/>
    <w:rsid w:val="00CD035B"/>
    <w:rsid w:val="00CD2CEC"/>
    <w:rsid w:val="00CD550D"/>
    <w:rsid w:val="00CD556D"/>
    <w:rsid w:val="00CD5917"/>
    <w:rsid w:val="00CD629B"/>
    <w:rsid w:val="00CE2108"/>
    <w:rsid w:val="00CE2EFF"/>
    <w:rsid w:val="00CF070E"/>
    <w:rsid w:val="00CF2D63"/>
    <w:rsid w:val="00CF3288"/>
    <w:rsid w:val="00CF3B69"/>
    <w:rsid w:val="00CF4745"/>
    <w:rsid w:val="00CF4823"/>
    <w:rsid w:val="00D00662"/>
    <w:rsid w:val="00D0073E"/>
    <w:rsid w:val="00D010D3"/>
    <w:rsid w:val="00D014B4"/>
    <w:rsid w:val="00D04C77"/>
    <w:rsid w:val="00D05469"/>
    <w:rsid w:val="00D06170"/>
    <w:rsid w:val="00D12A29"/>
    <w:rsid w:val="00D14BFD"/>
    <w:rsid w:val="00D16768"/>
    <w:rsid w:val="00D2142B"/>
    <w:rsid w:val="00D2457B"/>
    <w:rsid w:val="00D247C2"/>
    <w:rsid w:val="00D25234"/>
    <w:rsid w:val="00D25701"/>
    <w:rsid w:val="00D3039E"/>
    <w:rsid w:val="00D309E1"/>
    <w:rsid w:val="00D34941"/>
    <w:rsid w:val="00D35184"/>
    <w:rsid w:val="00D43E73"/>
    <w:rsid w:val="00D466D1"/>
    <w:rsid w:val="00D469AA"/>
    <w:rsid w:val="00D46D6C"/>
    <w:rsid w:val="00D526AA"/>
    <w:rsid w:val="00D5316A"/>
    <w:rsid w:val="00D53C80"/>
    <w:rsid w:val="00D54011"/>
    <w:rsid w:val="00D5527C"/>
    <w:rsid w:val="00D55E1C"/>
    <w:rsid w:val="00D571E8"/>
    <w:rsid w:val="00D62D8C"/>
    <w:rsid w:val="00D63850"/>
    <w:rsid w:val="00D64062"/>
    <w:rsid w:val="00D65A0C"/>
    <w:rsid w:val="00D65D3E"/>
    <w:rsid w:val="00D664D1"/>
    <w:rsid w:val="00D67B39"/>
    <w:rsid w:val="00D67C71"/>
    <w:rsid w:val="00D73C37"/>
    <w:rsid w:val="00D76253"/>
    <w:rsid w:val="00D76392"/>
    <w:rsid w:val="00D76BFC"/>
    <w:rsid w:val="00D77210"/>
    <w:rsid w:val="00D82354"/>
    <w:rsid w:val="00D83B93"/>
    <w:rsid w:val="00D84420"/>
    <w:rsid w:val="00D86AF4"/>
    <w:rsid w:val="00D904D3"/>
    <w:rsid w:val="00D9188E"/>
    <w:rsid w:val="00D919F4"/>
    <w:rsid w:val="00D92F01"/>
    <w:rsid w:val="00D9510B"/>
    <w:rsid w:val="00D95CE7"/>
    <w:rsid w:val="00DA003F"/>
    <w:rsid w:val="00DA0E66"/>
    <w:rsid w:val="00DA26AE"/>
    <w:rsid w:val="00DA706A"/>
    <w:rsid w:val="00DB1D45"/>
    <w:rsid w:val="00DB2068"/>
    <w:rsid w:val="00DB362E"/>
    <w:rsid w:val="00DB39AC"/>
    <w:rsid w:val="00DB4C8B"/>
    <w:rsid w:val="00DB4CF8"/>
    <w:rsid w:val="00DB60E0"/>
    <w:rsid w:val="00DB62AD"/>
    <w:rsid w:val="00DB7DE3"/>
    <w:rsid w:val="00DC0038"/>
    <w:rsid w:val="00DC23DB"/>
    <w:rsid w:val="00DC338A"/>
    <w:rsid w:val="00DC3A4A"/>
    <w:rsid w:val="00DC57AB"/>
    <w:rsid w:val="00DC5D2B"/>
    <w:rsid w:val="00DD1373"/>
    <w:rsid w:val="00DD2414"/>
    <w:rsid w:val="00DD365F"/>
    <w:rsid w:val="00DD608D"/>
    <w:rsid w:val="00DD7FB2"/>
    <w:rsid w:val="00DE004C"/>
    <w:rsid w:val="00DE4187"/>
    <w:rsid w:val="00DE52F9"/>
    <w:rsid w:val="00DF05AF"/>
    <w:rsid w:val="00DF0CEF"/>
    <w:rsid w:val="00DF34C0"/>
    <w:rsid w:val="00DF3782"/>
    <w:rsid w:val="00DF4551"/>
    <w:rsid w:val="00DF5BCA"/>
    <w:rsid w:val="00DF5FB8"/>
    <w:rsid w:val="00E006A4"/>
    <w:rsid w:val="00E00C4B"/>
    <w:rsid w:val="00E00DBA"/>
    <w:rsid w:val="00E01FB0"/>
    <w:rsid w:val="00E02AF7"/>
    <w:rsid w:val="00E03042"/>
    <w:rsid w:val="00E0484B"/>
    <w:rsid w:val="00E060C9"/>
    <w:rsid w:val="00E06135"/>
    <w:rsid w:val="00E10EFB"/>
    <w:rsid w:val="00E1199E"/>
    <w:rsid w:val="00E13AE2"/>
    <w:rsid w:val="00E1745F"/>
    <w:rsid w:val="00E2025E"/>
    <w:rsid w:val="00E22011"/>
    <w:rsid w:val="00E248D5"/>
    <w:rsid w:val="00E24FE1"/>
    <w:rsid w:val="00E25A72"/>
    <w:rsid w:val="00E26B0D"/>
    <w:rsid w:val="00E33E23"/>
    <w:rsid w:val="00E35B04"/>
    <w:rsid w:val="00E3635F"/>
    <w:rsid w:val="00E37679"/>
    <w:rsid w:val="00E4081D"/>
    <w:rsid w:val="00E41561"/>
    <w:rsid w:val="00E43263"/>
    <w:rsid w:val="00E43CDD"/>
    <w:rsid w:val="00E47C33"/>
    <w:rsid w:val="00E47CC8"/>
    <w:rsid w:val="00E51542"/>
    <w:rsid w:val="00E54985"/>
    <w:rsid w:val="00E56524"/>
    <w:rsid w:val="00E616E4"/>
    <w:rsid w:val="00E620AB"/>
    <w:rsid w:val="00E624F7"/>
    <w:rsid w:val="00E63A92"/>
    <w:rsid w:val="00E64B6C"/>
    <w:rsid w:val="00E651D7"/>
    <w:rsid w:val="00E65DB4"/>
    <w:rsid w:val="00E67B3A"/>
    <w:rsid w:val="00E70AD9"/>
    <w:rsid w:val="00E70B64"/>
    <w:rsid w:val="00E71374"/>
    <w:rsid w:val="00E7365B"/>
    <w:rsid w:val="00E74FB7"/>
    <w:rsid w:val="00E75007"/>
    <w:rsid w:val="00E77C33"/>
    <w:rsid w:val="00E8084F"/>
    <w:rsid w:val="00E81A29"/>
    <w:rsid w:val="00E83270"/>
    <w:rsid w:val="00E849C4"/>
    <w:rsid w:val="00E85561"/>
    <w:rsid w:val="00E86FD9"/>
    <w:rsid w:val="00E927EB"/>
    <w:rsid w:val="00E93392"/>
    <w:rsid w:val="00E947D6"/>
    <w:rsid w:val="00E96701"/>
    <w:rsid w:val="00EA13D0"/>
    <w:rsid w:val="00EA236C"/>
    <w:rsid w:val="00EA28D3"/>
    <w:rsid w:val="00EA475F"/>
    <w:rsid w:val="00EA5D9A"/>
    <w:rsid w:val="00EB2E60"/>
    <w:rsid w:val="00EB3271"/>
    <w:rsid w:val="00EB4701"/>
    <w:rsid w:val="00EB4E66"/>
    <w:rsid w:val="00EB5A37"/>
    <w:rsid w:val="00EB76D7"/>
    <w:rsid w:val="00EB7C9F"/>
    <w:rsid w:val="00EC7E84"/>
    <w:rsid w:val="00ED0D32"/>
    <w:rsid w:val="00ED1CDE"/>
    <w:rsid w:val="00ED4C43"/>
    <w:rsid w:val="00ED4D2E"/>
    <w:rsid w:val="00EE0C63"/>
    <w:rsid w:val="00EE1489"/>
    <w:rsid w:val="00EE3869"/>
    <w:rsid w:val="00EE4569"/>
    <w:rsid w:val="00EE511F"/>
    <w:rsid w:val="00EE6F61"/>
    <w:rsid w:val="00EF08F1"/>
    <w:rsid w:val="00EF3264"/>
    <w:rsid w:val="00EF3453"/>
    <w:rsid w:val="00EF7657"/>
    <w:rsid w:val="00EF7658"/>
    <w:rsid w:val="00F056A8"/>
    <w:rsid w:val="00F12712"/>
    <w:rsid w:val="00F12C13"/>
    <w:rsid w:val="00F15704"/>
    <w:rsid w:val="00F15B6B"/>
    <w:rsid w:val="00F21445"/>
    <w:rsid w:val="00F220D0"/>
    <w:rsid w:val="00F22D71"/>
    <w:rsid w:val="00F2395F"/>
    <w:rsid w:val="00F2619D"/>
    <w:rsid w:val="00F27FF4"/>
    <w:rsid w:val="00F31670"/>
    <w:rsid w:val="00F32DA9"/>
    <w:rsid w:val="00F33FBB"/>
    <w:rsid w:val="00F34891"/>
    <w:rsid w:val="00F404D7"/>
    <w:rsid w:val="00F40531"/>
    <w:rsid w:val="00F40936"/>
    <w:rsid w:val="00F43117"/>
    <w:rsid w:val="00F439D1"/>
    <w:rsid w:val="00F44576"/>
    <w:rsid w:val="00F46430"/>
    <w:rsid w:val="00F476FA"/>
    <w:rsid w:val="00F47709"/>
    <w:rsid w:val="00F50D22"/>
    <w:rsid w:val="00F51F4B"/>
    <w:rsid w:val="00F52749"/>
    <w:rsid w:val="00F53943"/>
    <w:rsid w:val="00F53C9D"/>
    <w:rsid w:val="00F54BC5"/>
    <w:rsid w:val="00F54E3B"/>
    <w:rsid w:val="00F60F70"/>
    <w:rsid w:val="00F63640"/>
    <w:rsid w:val="00F66D22"/>
    <w:rsid w:val="00F729EF"/>
    <w:rsid w:val="00F73989"/>
    <w:rsid w:val="00F815AE"/>
    <w:rsid w:val="00F84559"/>
    <w:rsid w:val="00F87BD3"/>
    <w:rsid w:val="00F90482"/>
    <w:rsid w:val="00F91FDE"/>
    <w:rsid w:val="00F9761D"/>
    <w:rsid w:val="00FA1276"/>
    <w:rsid w:val="00FA12CA"/>
    <w:rsid w:val="00FA2AC7"/>
    <w:rsid w:val="00FB2F49"/>
    <w:rsid w:val="00FB3004"/>
    <w:rsid w:val="00FB4777"/>
    <w:rsid w:val="00FB7EF1"/>
    <w:rsid w:val="00FC3A6D"/>
    <w:rsid w:val="00FC509E"/>
    <w:rsid w:val="00FC66BA"/>
    <w:rsid w:val="00FD0402"/>
    <w:rsid w:val="00FD16B0"/>
    <w:rsid w:val="00FD1E68"/>
    <w:rsid w:val="00FD2121"/>
    <w:rsid w:val="00FD232F"/>
    <w:rsid w:val="00FD4023"/>
    <w:rsid w:val="00FD650A"/>
    <w:rsid w:val="00FE0865"/>
    <w:rsid w:val="00FE2149"/>
    <w:rsid w:val="00FE27E9"/>
    <w:rsid w:val="00FE38E8"/>
    <w:rsid w:val="00FF0C03"/>
    <w:rsid w:val="00FF257E"/>
    <w:rsid w:val="00FF43DB"/>
    <w:rsid w:val="00FF48DA"/>
    <w:rsid w:val="00FF7DBA"/>
    <w:rsid w:val="6DD91F7E"/>
    <w:rsid w:val="7BA038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C8636"/>
  <w15:chartTrackingRefBased/>
  <w15:docId w15:val="{BF1929BA-DB79-46B7-B909-A4846472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468"/>
    <w:pPr>
      <w:spacing w:after="120" w:line="360" w:lineRule="auto"/>
    </w:pPr>
    <w:rPr>
      <w:rFonts w:ascii="Arial" w:hAnsi="Arial"/>
      <w:sz w:val="24"/>
    </w:rPr>
  </w:style>
  <w:style w:type="paragraph" w:styleId="Heading1">
    <w:name w:val="heading 1"/>
    <w:basedOn w:val="Normal"/>
    <w:next w:val="Normal"/>
    <w:link w:val="Heading1Char"/>
    <w:uiPriority w:val="9"/>
    <w:qFormat/>
    <w:rsid w:val="006A5E9E"/>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5E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5E9E"/>
    <w:rPr>
      <w:rFonts w:ascii="Segoe UI" w:hAnsi="Segoe UI" w:cs="Segoe UI"/>
      <w:sz w:val="18"/>
      <w:szCs w:val="18"/>
    </w:rPr>
  </w:style>
  <w:style w:type="character" w:customStyle="1" w:styleId="Heading1Char">
    <w:name w:val="Heading 1 Char"/>
    <w:basedOn w:val="DefaultParagraphFont"/>
    <w:link w:val="Heading1"/>
    <w:uiPriority w:val="9"/>
    <w:rsid w:val="006A5E9E"/>
    <w:rPr>
      <w:rFonts w:ascii="Arial" w:eastAsiaTheme="majorEastAsia" w:hAnsi="Arial" w:cstheme="majorBidi"/>
      <w:b/>
      <w:sz w:val="28"/>
      <w:szCs w:val="32"/>
    </w:rPr>
  </w:style>
  <w:style w:type="table" w:styleId="ListTable6Colorful-Accent3">
    <w:name w:val="List Table 6 Colorful Accent 3"/>
    <w:basedOn w:val="TableNormal"/>
    <w:uiPriority w:val="51"/>
    <w:rsid w:val="006A5E9E"/>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6A5E9E"/>
    <w:rPr>
      <w:sz w:val="16"/>
      <w:szCs w:val="16"/>
    </w:rPr>
  </w:style>
  <w:style w:type="paragraph" w:styleId="CommentText">
    <w:name w:val="annotation text"/>
    <w:basedOn w:val="Normal"/>
    <w:link w:val="CommentTextChar"/>
    <w:uiPriority w:val="99"/>
    <w:unhideWhenUsed/>
    <w:rsid w:val="006A5E9E"/>
    <w:pPr>
      <w:spacing w:after="16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rsid w:val="006A5E9E"/>
    <w:rPr>
      <w:sz w:val="20"/>
      <w:szCs w:val="20"/>
    </w:rPr>
  </w:style>
  <w:style w:type="character" w:styleId="LineNumber">
    <w:name w:val="line number"/>
    <w:basedOn w:val="DefaultParagraphFont"/>
    <w:uiPriority w:val="99"/>
    <w:semiHidden/>
    <w:unhideWhenUsed/>
    <w:rsid w:val="00793186"/>
    <w:rPr>
      <w:rFonts w:ascii="Times New Roman" w:hAnsi="Times New Roman"/>
      <w:sz w:val="22"/>
    </w:rPr>
  </w:style>
  <w:style w:type="table" w:styleId="ListTable2-Accent3">
    <w:name w:val="List Table 2 Accent 3"/>
    <w:basedOn w:val="TableNormal"/>
    <w:uiPriority w:val="47"/>
    <w:rsid w:val="00E5652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E56524"/>
    <w:rPr>
      <w:color w:val="0563C1" w:themeColor="hyperlink"/>
      <w:u w:val="single"/>
    </w:rPr>
  </w:style>
  <w:style w:type="character" w:styleId="UnresolvedMention">
    <w:name w:val="Unresolved Mention"/>
    <w:basedOn w:val="DefaultParagraphFont"/>
    <w:uiPriority w:val="99"/>
    <w:semiHidden/>
    <w:unhideWhenUsed/>
    <w:rsid w:val="00E56524"/>
    <w:rPr>
      <w:color w:val="605E5C"/>
      <w:shd w:val="clear" w:color="auto" w:fill="E1DFDD"/>
    </w:rPr>
  </w:style>
  <w:style w:type="table" w:styleId="TableGrid">
    <w:name w:val="Table Grid"/>
    <w:basedOn w:val="TableNormal"/>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62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F40936"/>
    <w:pPr>
      <w:spacing w:before="100" w:beforeAutospacing="1" w:after="100" w:afterAutospacing="1" w:line="240" w:lineRule="auto"/>
    </w:pPr>
    <w:rPr>
      <w:rFonts w:ascii="Times New Roman" w:eastAsia="Times New Roman" w:hAnsi="Times New Roman" w:cs="Times New Roman"/>
      <w:szCs w:val="24"/>
      <w:lang w:eastAsia="en-CA"/>
    </w:rPr>
  </w:style>
  <w:style w:type="character" w:customStyle="1" w:styleId="xgmail-msocommentreference">
    <w:name w:val="x_gmail-msocommentreference"/>
    <w:basedOn w:val="DefaultParagraphFont"/>
    <w:rsid w:val="00F40936"/>
  </w:style>
  <w:style w:type="paragraph" w:styleId="HTMLPreformatted">
    <w:name w:val="HTML Preformatted"/>
    <w:basedOn w:val="Normal"/>
    <w:link w:val="HTMLPreformattedChar"/>
    <w:uiPriority w:val="99"/>
    <w:semiHidden/>
    <w:unhideWhenUsed/>
    <w:rsid w:val="00F4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44576"/>
    <w:rPr>
      <w:rFonts w:ascii="Courier New" w:eastAsia="Times New Roman" w:hAnsi="Courier New" w:cs="Courier New"/>
      <w:sz w:val="20"/>
      <w:szCs w:val="20"/>
      <w:lang w:eastAsia="en-CA"/>
    </w:rPr>
  </w:style>
  <w:style w:type="character" w:customStyle="1" w:styleId="gnkrckgcgsb">
    <w:name w:val="gnkrckgcgsb"/>
    <w:basedOn w:val="DefaultParagraphFont"/>
    <w:rsid w:val="00F44576"/>
  </w:style>
  <w:style w:type="paragraph" w:styleId="CommentSubject">
    <w:name w:val="annotation subject"/>
    <w:basedOn w:val="CommentText"/>
    <w:next w:val="CommentText"/>
    <w:link w:val="CommentSubjectChar"/>
    <w:uiPriority w:val="99"/>
    <w:semiHidden/>
    <w:unhideWhenUsed/>
    <w:rsid w:val="00D3039E"/>
    <w:pPr>
      <w:spacing w:after="120"/>
    </w:pPr>
    <w:rPr>
      <w:rFonts w:ascii="Arial" w:hAnsi="Arial"/>
      <w:b/>
      <w:bCs/>
    </w:rPr>
  </w:style>
  <w:style w:type="character" w:customStyle="1" w:styleId="CommentSubjectChar">
    <w:name w:val="Comment Subject Char"/>
    <w:basedOn w:val="CommentTextChar"/>
    <w:link w:val="CommentSubject"/>
    <w:uiPriority w:val="99"/>
    <w:semiHidden/>
    <w:rsid w:val="00D3039E"/>
    <w:rPr>
      <w:rFonts w:ascii="Arial" w:hAnsi="Arial"/>
      <w:b/>
      <w:bCs/>
      <w:sz w:val="20"/>
      <w:szCs w:val="20"/>
    </w:rPr>
  </w:style>
  <w:style w:type="character" w:styleId="Emphasis">
    <w:name w:val="Emphasis"/>
    <w:basedOn w:val="DefaultParagraphFont"/>
    <w:uiPriority w:val="20"/>
    <w:qFormat/>
    <w:rsid w:val="00004033"/>
    <w:rPr>
      <w:i/>
      <w:iCs/>
    </w:rPr>
  </w:style>
  <w:style w:type="paragraph" w:styleId="Revision">
    <w:name w:val="Revision"/>
    <w:hidden/>
    <w:uiPriority w:val="99"/>
    <w:semiHidden/>
    <w:rsid w:val="002773A0"/>
    <w:pPr>
      <w:spacing w:after="0" w:line="240" w:lineRule="auto"/>
    </w:pPr>
    <w:rPr>
      <w:rFonts w:ascii="Arial" w:hAnsi="Arial"/>
      <w:sz w:val="24"/>
    </w:rPr>
  </w:style>
  <w:style w:type="paragraph" w:styleId="ListParagraph">
    <w:name w:val="List Paragraph"/>
    <w:basedOn w:val="Normal"/>
    <w:uiPriority w:val="34"/>
    <w:qFormat/>
    <w:rsid w:val="00D65A0C"/>
    <w:pPr>
      <w:ind w:left="720"/>
      <w:contextualSpacing/>
    </w:pPr>
  </w:style>
  <w:style w:type="paragraph" w:customStyle="1" w:styleId="EndNoteBibliography">
    <w:name w:val="EndNote Bibliography"/>
    <w:basedOn w:val="Normal"/>
    <w:link w:val="EndNoteBibliographyChar"/>
    <w:rsid w:val="0093615A"/>
    <w:pPr>
      <w:spacing w:after="0" w:line="240" w:lineRule="auto"/>
    </w:pPr>
    <w:rPr>
      <w:rFonts w:ascii="Times New Roman" w:hAnsi="Times New Roman" w:cs="Times New Roman"/>
      <w:noProof/>
      <w:sz w:val="22"/>
      <w:lang w:val="en-US"/>
    </w:rPr>
  </w:style>
  <w:style w:type="character" w:customStyle="1" w:styleId="EndNoteBibliographyChar">
    <w:name w:val="EndNote Bibliography Char"/>
    <w:basedOn w:val="DefaultParagraphFont"/>
    <w:link w:val="EndNoteBibliography"/>
    <w:rsid w:val="0093615A"/>
    <w:rPr>
      <w:rFonts w:ascii="Times New Roman" w:hAnsi="Times New Roman" w:cs="Times New Roman"/>
      <w:noProof/>
      <w:lang w:val="en-US"/>
    </w:rPr>
  </w:style>
  <w:style w:type="paragraph" w:customStyle="1" w:styleId="paragraph">
    <w:name w:val="paragraph"/>
    <w:basedOn w:val="Normal"/>
    <w:rsid w:val="00920971"/>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920971"/>
  </w:style>
  <w:style w:type="character" w:customStyle="1" w:styleId="eop">
    <w:name w:val="eop"/>
    <w:basedOn w:val="DefaultParagraphFont"/>
    <w:rsid w:val="00920971"/>
  </w:style>
  <w:style w:type="paragraph" w:customStyle="1" w:styleId="EndNoteBibliographyTitle">
    <w:name w:val="EndNote Bibliography Title"/>
    <w:basedOn w:val="Normal"/>
    <w:link w:val="EndNoteBibliographyTitleChar"/>
    <w:rsid w:val="00284CD8"/>
    <w:pPr>
      <w:spacing w:after="0"/>
      <w:jc w:val="center"/>
    </w:pPr>
    <w:rPr>
      <w:rFonts w:ascii="Times New Roman" w:hAnsi="Times New Roman" w:cs="Times New Roman"/>
      <w:noProof/>
      <w:sz w:val="22"/>
      <w:lang w:val="en-US"/>
    </w:rPr>
  </w:style>
  <w:style w:type="character" w:customStyle="1" w:styleId="EndNoteBibliographyTitleChar">
    <w:name w:val="EndNote Bibliography Title Char"/>
    <w:basedOn w:val="DefaultParagraphFont"/>
    <w:link w:val="EndNoteBibliographyTitle"/>
    <w:rsid w:val="00284CD8"/>
    <w:rPr>
      <w:rFonts w:ascii="Times New Roman" w:hAnsi="Times New Roman" w:cs="Times New Roman"/>
      <w:noProof/>
      <w:lang w:val="en-US"/>
    </w:rPr>
  </w:style>
  <w:style w:type="character" w:styleId="FollowedHyperlink">
    <w:name w:val="FollowedHyperlink"/>
    <w:basedOn w:val="DefaultParagraphFont"/>
    <w:uiPriority w:val="99"/>
    <w:semiHidden/>
    <w:unhideWhenUsed/>
    <w:rsid w:val="00180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7040">
      <w:bodyDiv w:val="1"/>
      <w:marLeft w:val="0"/>
      <w:marRight w:val="0"/>
      <w:marTop w:val="0"/>
      <w:marBottom w:val="0"/>
      <w:divBdr>
        <w:top w:val="none" w:sz="0" w:space="0" w:color="auto"/>
        <w:left w:val="none" w:sz="0" w:space="0" w:color="auto"/>
        <w:bottom w:val="none" w:sz="0" w:space="0" w:color="auto"/>
        <w:right w:val="none" w:sz="0" w:space="0" w:color="auto"/>
      </w:divBdr>
    </w:div>
    <w:div w:id="39669998">
      <w:bodyDiv w:val="1"/>
      <w:marLeft w:val="0"/>
      <w:marRight w:val="0"/>
      <w:marTop w:val="0"/>
      <w:marBottom w:val="0"/>
      <w:divBdr>
        <w:top w:val="none" w:sz="0" w:space="0" w:color="auto"/>
        <w:left w:val="none" w:sz="0" w:space="0" w:color="auto"/>
        <w:bottom w:val="none" w:sz="0" w:space="0" w:color="auto"/>
        <w:right w:val="none" w:sz="0" w:space="0" w:color="auto"/>
      </w:divBdr>
      <w:divsChild>
        <w:div w:id="59905477">
          <w:marLeft w:val="0"/>
          <w:marRight w:val="0"/>
          <w:marTop w:val="0"/>
          <w:marBottom w:val="0"/>
          <w:divBdr>
            <w:top w:val="none" w:sz="0" w:space="0" w:color="auto"/>
            <w:left w:val="none" w:sz="0" w:space="0" w:color="auto"/>
            <w:bottom w:val="none" w:sz="0" w:space="0" w:color="auto"/>
            <w:right w:val="none" w:sz="0" w:space="0" w:color="auto"/>
          </w:divBdr>
        </w:div>
        <w:div w:id="757753261">
          <w:marLeft w:val="0"/>
          <w:marRight w:val="0"/>
          <w:marTop w:val="0"/>
          <w:marBottom w:val="0"/>
          <w:divBdr>
            <w:top w:val="none" w:sz="0" w:space="0" w:color="auto"/>
            <w:left w:val="none" w:sz="0" w:space="0" w:color="auto"/>
            <w:bottom w:val="none" w:sz="0" w:space="0" w:color="auto"/>
            <w:right w:val="none" w:sz="0" w:space="0" w:color="auto"/>
          </w:divBdr>
        </w:div>
        <w:div w:id="1162575747">
          <w:marLeft w:val="0"/>
          <w:marRight w:val="0"/>
          <w:marTop w:val="0"/>
          <w:marBottom w:val="0"/>
          <w:divBdr>
            <w:top w:val="none" w:sz="0" w:space="0" w:color="auto"/>
            <w:left w:val="none" w:sz="0" w:space="0" w:color="auto"/>
            <w:bottom w:val="none" w:sz="0" w:space="0" w:color="auto"/>
            <w:right w:val="none" w:sz="0" w:space="0" w:color="auto"/>
          </w:divBdr>
        </w:div>
      </w:divsChild>
    </w:div>
    <w:div w:id="86076310">
      <w:bodyDiv w:val="1"/>
      <w:marLeft w:val="0"/>
      <w:marRight w:val="0"/>
      <w:marTop w:val="0"/>
      <w:marBottom w:val="0"/>
      <w:divBdr>
        <w:top w:val="none" w:sz="0" w:space="0" w:color="auto"/>
        <w:left w:val="none" w:sz="0" w:space="0" w:color="auto"/>
        <w:bottom w:val="none" w:sz="0" w:space="0" w:color="auto"/>
        <w:right w:val="none" w:sz="0" w:space="0" w:color="auto"/>
      </w:divBdr>
    </w:div>
    <w:div w:id="96295876">
      <w:bodyDiv w:val="1"/>
      <w:marLeft w:val="0"/>
      <w:marRight w:val="0"/>
      <w:marTop w:val="0"/>
      <w:marBottom w:val="0"/>
      <w:divBdr>
        <w:top w:val="none" w:sz="0" w:space="0" w:color="auto"/>
        <w:left w:val="none" w:sz="0" w:space="0" w:color="auto"/>
        <w:bottom w:val="none" w:sz="0" w:space="0" w:color="auto"/>
        <w:right w:val="none" w:sz="0" w:space="0" w:color="auto"/>
      </w:divBdr>
    </w:div>
    <w:div w:id="633096191">
      <w:bodyDiv w:val="1"/>
      <w:marLeft w:val="0"/>
      <w:marRight w:val="0"/>
      <w:marTop w:val="0"/>
      <w:marBottom w:val="0"/>
      <w:divBdr>
        <w:top w:val="none" w:sz="0" w:space="0" w:color="auto"/>
        <w:left w:val="none" w:sz="0" w:space="0" w:color="auto"/>
        <w:bottom w:val="none" w:sz="0" w:space="0" w:color="auto"/>
        <w:right w:val="none" w:sz="0" w:space="0" w:color="auto"/>
      </w:divBdr>
    </w:div>
    <w:div w:id="643319341">
      <w:bodyDiv w:val="1"/>
      <w:marLeft w:val="0"/>
      <w:marRight w:val="0"/>
      <w:marTop w:val="0"/>
      <w:marBottom w:val="0"/>
      <w:divBdr>
        <w:top w:val="none" w:sz="0" w:space="0" w:color="auto"/>
        <w:left w:val="none" w:sz="0" w:space="0" w:color="auto"/>
        <w:bottom w:val="none" w:sz="0" w:space="0" w:color="auto"/>
        <w:right w:val="none" w:sz="0" w:space="0" w:color="auto"/>
      </w:divBdr>
    </w:div>
    <w:div w:id="821694632">
      <w:bodyDiv w:val="1"/>
      <w:marLeft w:val="0"/>
      <w:marRight w:val="0"/>
      <w:marTop w:val="0"/>
      <w:marBottom w:val="0"/>
      <w:divBdr>
        <w:top w:val="none" w:sz="0" w:space="0" w:color="auto"/>
        <w:left w:val="none" w:sz="0" w:space="0" w:color="auto"/>
        <w:bottom w:val="none" w:sz="0" w:space="0" w:color="auto"/>
        <w:right w:val="none" w:sz="0" w:space="0" w:color="auto"/>
      </w:divBdr>
    </w:div>
    <w:div w:id="946280050">
      <w:bodyDiv w:val="1"/>
      <w:marLeft w:val="0"/>
      <w:marRight w:val="0"/>
      <w:marTop w:val="0"/>
      <w:marBottom w:val="0"/>
      <w:divBdr>
        <w:top w:val="none" w:sz="0" w:space="0" w:color="auto"/>
        <w:left w:val="none" w:sz="0" w:space="0" w:color="auto"/>
        <w:bottom w:val="none" w:sz="0" w:space="0" w:color="auto"/>
        <w:right w:val="none" w:sz="0" w:space="0" w:color="auto"/>
      </w:divBdr>
    </w:div>
    <w:div w:id="1555579933">
      <w:bodyDiv w:val="1"/>
      <w:marLeft w:val="0"/>
      <w:marRight w:val="0"/>
      <w:marTop w:val="0"/>
      <w:marBottom w:val="0"/>
      <w:divBdr>
        <w:top w:val="none" w:sz="0" w:space="0" w:color="auto"/>
        <w:left w:val="none" w:sz="0" w:space="0" w:color="auto"/>
        <w:bottom w:val="none" w:sz="0" w:space="0" w:color="auto"/>
        <w:right w:val="none" w:sz="0" w:space="0" w:color="auto"/>
      </w:divBdr>
    </w:div>
    <w:div w:id="1767113835">
      <w:bodyDiv w:val="1"/>
      <w:marLeft w:val="0"/>
      <w:marRight w:val="0"/>
      <w:marTop w:val="0"/>
      <w:marBottom w:val="0"/>
      <w:divBdr>
        <w:top w:val="none" w:sz="0" w:space="0" w:color="auto"/>
        <w:left w:val="none" w:sz="0" w:space="0" w:color="auto"/>
        <w:bottom w:val="none" w:sz="0" w:space="0" w:color="auto"/>
        <w:right w:val="none" w:sz="0" w:space="0" w:color="auto"/>
      </w:divBdr>
      <w:divsChild>
        <w:div w:id="552811667">
          <w:marLeft w:val="0"/>
          <w:marRight w:val="0"/>
          <w:marTop w:val="0"/>
          <w:marBottom w:val="0"/>
          <w:divBdr>
            <w:top w:val="none" w:sz="0" w:space="0" w:color="auto"/>
            <w:left w:val="none" w:sz="0" w:space="0" w:color="auto"/>
            <w:bottom w:val="none" w:sz="0" w:space="0" w:color="auto"/>
            <w:right w:val="none" w:sz="0" w:space="0" w:color="auto"/>
          </w:divBdr>
        </w:div>
      </w:divsChild>
    </w:div>
    <w:div w:id="1797870006">
      <w:bodyDiv w:val="1"/>
      <w:marLeft w:val="0"/>
      <w:marRight w:val="0"/>
      <w:marTop w:val="0"/>
      <w:marBottom w:val="0"/>
      <w:divBdr>
        <w:top w:val="none" w:sz="0" w:space="0" w:color="auto"/>
        <w:left w:val="none" w:sz="0" w:space="0" w:color="auto"/>
        <w:bottom w:val="none" w:sz="0" w:space="0" w:color="auto"/>
        <w:right w:val="none" w:sz="0" w:space="0" w:color="auto"/>
      </w:divBdr>
    </w:div>
    <w:div w:id="1967274286">
      <w:bodyDiv w:val="1"/>
      <w:marLeft w:val="0"/>
      <w:marRight w:val="0"/>
      <w:marTop w:val="0"/>
      <w:marBottom w:val="0"/>
      <w:divBdr>
        <w:top w:val="none" w:sz="0" w:space="0" w:color="auto"/>
        <w:left w:val="none" w:sz="0" w:space="0" w:color="auto"/>
        <w:bottom w:val="none" w:sz="0" w:space="0" w:color="auto"/>
        <w:right w:val="none" w:sz="0" w:space="0" w:color="auto"/>
      </w:divBdr>
    </w:div>
    <w:div w:id="2015260947">
      <w:bodyDiv w:val="1"/>
      <w:marLeft w:val="0"/>
      <w:marRight w:val="0"/>
      <w:marTop w:val="0"/>
      <w:marBottom w:val="0"/>
      <w:divBdr>
        <w:top w:val="none" w:sz="0" w:space="0" w:color="auto"/>
        <w:left w:val="none" w:sz="0" w:space="0" w:color="auto"/>
        <w:bottom w:val="none" w:sz="0" w:space="0" w:color="auto"/>
        <w:right w:val="none" w:sz="0" w:space="0" w:color="auto"/>
      </w:divBdr>
      <w:divsChild>
        <w:div w:id="904218535">
          <w:marLeft w:val="0"/>
          <w:marRight w:val="0"/>
          <w:marTop w:val="0"/>
          <w:marBottom w:val="0"/>
          <w:divBdr>
            <w:top w:val="none" w:sz="0" w:space="0" w:color="auto"/>
            <w:left w:val="none" w:sz="0" w:space="0" w:color="auto"/>
            <w:bottom w:val="none" w:sz="0" w:space="0" w:color="auto"/>
            <w:right w:val="none" w:sz="0" w:space="0" w:color="auto"/>
          </w:divBdr>
          <w:divsChild>
            <w:div w:id="6464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link.springer.com/article/10.1007/s00427-016-0537-4" TargetMode="External"/><Relationship Id="rId1" Type="http://schemas.openxmlformats.org/officeDocument/2006/relationships/hyperlink" Target="https://deepblue.lib.umich.edu/bitstream/handle/2027.42/49535/michigan_morphometrics.pdf?sequence=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sv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195AC-4045-4252-BBE2-3EA481887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12690</Words>
  <Characters>72339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Bishop</dc:creator>
  <cp:keywords/>
  <dc:description/>
  <cp:lastModifiedBy>Kaija Gahm</cp:lastModifiedBy>
  <cp:revision>3</cp:revision>
  <cp:lastPrinted>2020-06-29T16:38:00Z</cp:lastPrinted>
  <dcterms:created xsi:type="dcterms:W3CDTF">2021-06-07T17:28:00Z</dcterms:created>
  <dcterms:modified xsi:type="dcterms:W3CDTF">2021-06-08T15:58:00Z</dcterms:modified>
</cp:coreProperties>
</file>